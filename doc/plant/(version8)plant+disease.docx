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9228D" w14:textId="77777777" w:rsidR="00130D6E" w:rsidRPr="00BD7E1B" w:rsidRDefault="00BD7E1B" w:rsidP="00130D6E">
      <w:pPr>
        <w:pStyle w:val="MDPI11articletype"/>
      </w:pPr>
      <w:r w:rsidRPr="00BD7E1B">
        <w:t>A</w:t>
      </w:r>
      <w:r w:rsidRPr="00BD7E1B">
        <w:rPr>
          <w:rFonts w:eastAsiaTheme="minorEastAsia"/>
          <w:lang w:eastAsia="zh-CN"/>
        </w:rPr>
        <w:t>rticle</w:t>
      </w:r>
    </w:p>
    <w:p w14:paraId="755F6937" w14:textId="387590E5" w:rsidR="00BD7E1B" w:rsidRDefault="00BD7E1B" w:rsidP="00BD7E1B">
      <w:pPr>
        <w:rPr>
          <w:b/>
          <w:sz w:val="36"/>
          <w:szCs w:val="36"/>
        </w:rPr>
      </w:pPr>
      <w:r w:rsidRPr="00BD7E1B">
        <w:rPr>
          <w:b/>
          <w:sz w:val="36"/>
          <w:szCs w:val="36"/>
        </w:rPr>
        <w:t>Plant disease identification based on a lightweight</w:t>
      </w:r>
      <w:r w:rsidR="00D17B98">
        <w:rPr>
          <w:b/>
          <w:sz w:val="36"/>
          <w:szCs w:val="36"/>
        </w:rPr>
        <w:t xml:space="preserve"> </w:t>
      </w:r>
      <w:r w:rsidR="00D17B98">
        <w:rPr>
          <w:rFonts w:hint="eastAsia"/>
          <w:b/>
          <w:sz w:val="36"/>
          <w:szCs w:val="36"/>
        </w:rPr>
        <w:t>i</w:t>
      </w:r>
      <w:r w:rsidR="00D17B98">
        <w:rPr>
          <w:b/>
          <w:sz w:val="36"/>
          <w:szCs w:val="36"/>
        </w:rPr>
        <w:t>sotropic deep neural</w:t>
      </w:r>
      <w:r w:rsidRPr="00BD7E1B">
        <w:rPr>
          <w:b/>
          <w:sz w:val="36"/>
          <w:szCs w:val="36"/>
        </w:rPr>
        <w:t xml:space="preserve"> network model</w:t>
      </w:r>
    </w:p>
    <w:p w14:paraId="0192CC3C" w14:textId="1A3BFA7B" w:rsidR="00D85613" w:rsidRPr="00BD7E1B" w:rsidRDefault="00D85613" w:rsidP="00BD7E1B">
      <w:pPr>
        <w:rPr>
          <w:b/>
          <w:sz w:val="36"/>
          <w:szCs w:val="36"/>
        </w:rPr>
      </w:pPr>
      <w:r>
        <w:rPr>
          <w:rFonts w:hint="eastAsia"/>
          <w:b/>
          <w:sz w:val="36"/>
          <w:szCs w:val="36"/>
        </w:rPr>
        <w:t>Li</w:t>
      </w:r>
      <w:r>
        <w:rPr>
          <w:b/>
          <w:sz w:val="36"/>
          <w:szCs w:val="36"/>
        </w:rPr>
        <w:t xml:space="preserve">ghtweight isotropic </w:t>
      </w:r>
    </w:p>
    <w:p w14:paraId="685455B2" w14:textId="77777777" w:rsidR="00C53AA8" w:rsidRDefault="00946D65" w:rsidP="00130D6E">
      <w:pPr>
        <w:pStyle w:val="MDPI13authornames"/>
      </w:pPr>
      <w:proofErr w:type="spellStart"/>
      <w:r>
        <w:t>Wengfeng</w:t>
      </w:r>
      <w:proofErr w:type="spellEnd"/>
      <w:r>
        <w:t xml:space="preserve"> Feng</w:t>
      </w:r>
      <w:r w:rsidR="00130D6E" w:rsidRPr="00D945EC">
        <w:t xml:space="preserve"> </w:t>
      </w:r>
      <w:r w:rsidR="00130D6E" w:rsidRPr="001F31D1">
        <w:rPr>
          <w:vertAlign w:val="superscript"/>
        </w:rPr>
        <w:t>1</w:t>
      </w:r>
      <w:r w:rsidR="00130D6E" w:rsidRPr="00D945EC">
        <w:t xml:space="preserve">, </w:t>
      </w:r>
      <w:proofErr w:type="spellStart"/>
      <w:r>
        <w:t>Qiushuang</w:t>
      </w:r>
      <w:proofErr w:type="spellEnd"/>
      <w:r>
        <w:t xml:space="preserve"> Song</w:t>
      </w:r>
      <w:r w:rsidR="00130D6E" w:rsidRPr="00D945EC">
        <w:t xml:space="preserve"> </w:t>
      </w:r>
      <w:r w:rsidR="00130D6E" w:rsidRPr="001F31D1">
        <w:rPr>
          <w:vertAlign w:val="superscript"/>
        </w:rPr>
        <w:t>2</w:t>
      </w:r>
      <w:r w:rsidR="00130D6E" w:rsidRPr="00D945EC">
        <w:t xml:space="preserve"> and </w:t>
      </w:r>
      <w:r w:rsidR="001A727C">
        <w:t>YYYY</w:t>
      </w:r>
      <w:r w:rsidR="00130D6E" w:rsidRPr="00D945EC">
        <w:t xml:space="preserve"> </w:t>
      </w:r>
      <w:proofErr w:type="gramStart"/>
      <w:r w:rsidR="00130D6E" w:rsidRPr="001F31D1">
        <w:rPr>
          <w:vertAlign w:val="superscript"/>
        </w:rPr>
        <w:t>2,</w:t>
      </w:r>
      <w:r w:rsidR="00130D6E" w:rsidRPr="00331633">
        <w:t>*</w:t>
      </w:r>
      <w:proofErr w:type="gramEnd"/>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C53AA8" w:rsidRPr="003935B3" w14:paraId="69C85706" w14:textId="77777777" w:rsidTr="00282749">
        <w:tc>
          <w:tcPr>
            <w:tcW w:w="2410" w:type="dxa"/>
            <w:shd w:val="clear" w:color="auto" w:fill="auto"/>
          </w:tcPr>
          <w:p w14:paraId="06686B1A" w14:textId="77777777" w:rsidR="00C53AA8" w:rsidRPr="00D74042" w:rsidRDefault="00C53AA8" w:rsidP="00282749">
            <w:pPr>
              <w:pStyle w:val="MDPI61Citation"/>
              <w:spacing w:after="120" w:line="240" w:lineRule="exact"/>
            </w:pPr>
            <w:r w:rsidRPr="005B346F">
              <w:rPr>
                <w:b/>
              </w:rPr>
              <w:t>Citation:</w:t>
            </w:r>
            <w:r>
              <w:rPr>
                <w:b/>
              </w:rPr>
              <w:t xml:space="preserve"> </w:t>
            </w:r>
            <w:r>
              <w:t>To be added by editorial staff during production.</w:t>
            </w:r>
          </w:p>
          <w:p w14:paraId="6EE18B53" w14:textId="77777777" w:rsidR="00C53AA8" w:rsidRDefault="00C53AA8" w:rsidP="00282749">
            <w:pPr>
              <w:pStyle w:val="MDPI14history"/>
              <w:spacing w:before="120" w:after="120"/>
              <w:rPr>
                <w:rFonts w:ascii="宋体" w:eastAsia="宋体" w:hAnsi="宋体" w:cs="宋体"/>
                <w:lang w:eastAsia="zh-CN"/>
              </w:rPr>
            </w:pPr>
            <w:r>
              <w:t xml:space="preserve">Academic Editor: </w:t>
            </w:r>
            <w:proofErr w:type="spellStart"/>
            <w:r w:rsidRPr="00562097">
              <w:t>Firstname</w:t>
            </w:r>
            <w:proofErr w:type="spellEnd"/>
            <w:r w:rsidRPr="00562097">
              <w:t xml:space="preserve"> </w:t>
            </w:r>
            <w:proofErr w:type="spellStart"/>
            <w:r w:rsidRPr="00562097">
              <w:t>Lastname</w:t>
            </w:r>
            <w:proofErr w:type="spellEnd"/>
          </w:p>
          <w:p w14:paraId="5DAAE8E9" w14:textId="77777777" w:rsidR="00C53AA8" w:rsidRPr="00D30D71" w:rsidRDefault="00C53AA8" w:rsidP="00282749">
            <w:pPr>
              <w:pStyle w:val="MDPI14history"/>
              <w:spacing w:before="120"/>
              <w:rPr>
                <w:rFonts w:ascii="宋体" w:eastAsia="宋体" w:hAnsi="宋体" w:cs="宋体"/>
              </w:rPr>
            </w:pPr>
            <w:r w:rsidRPr="00550626">
              <w:rPr>
                <w:szCs w:val="14"/>
              </w:rPr>
              <w:t xml:space="preserve">Received: </w:t>
            </w:r>
            <w:r w:rsidRPr="00D945EC">
              <w:rPr>
                <w:szCs w:val="14"/>
              </w:rPr>
              <w:t>date</w:t>
            </w:r>
          </w:p>
          <w:p w14:paraId="00B612EE" w14:textId="77777777" w:rsidR="00C53AA8" w:rsidRPr="00550626" w:rsidRDefault="00C53AA8" w:rsidP="00282749">
            <w:pPr>
              <w:pStyle w:val="MDPI14history"/>
              <w:rPr>
                <w:szCs w:val="14"/>
              </w:rPr>
            </w:pPr>
            <w:r w:rsidRPr="00550626">
              <w:rPr>
                <w:szCs w:val="14"/>
              </w:rPr>
              <w:t xml:space="preserve">Accepted: </w:t>
            </w:r>
            <w:r w:rsidRPr="00D945EC">
              <w:rPr>
                <w:szCs w:val="14"/>
              </w:rPr>
              <w:t>date</w:t>
            </w:r>
          </w:p>
          <w:p w14:paraId="6400F798" w14:textId="77777777" w:rsidR="00C53AA8" w:rsidRPr="00550626" w:rsidRDefault="00C53AA8" w:rsidP="00282749">
            <w:pPr>
              <w:pStyle w:val="MDPI14history"/>
              <w:spacing w:after="120"/>
              <w:rPr>
                <w:szCs w:val="14"/>
              </w:rPr>
            </w:pPr>
            <w:r w:rsidRPr="00550626">
              <w:rPr>
                <w:szCs w:val="14"/>
              </w:rPr>
              <w:t xml:space="preserve">Published: </w:t>
            </w:r>
            <w:r w:rsidRPr="00D945EC">
              <w:rPr>
                <w:szCs w:val="14"/>
              </w:rPr>
              <w:t>date</w:t>
            </w:r>
          </w:p>
          <w:p w14:paraId="142778D6" w14:textId="77777777" w:rsidR="00C53AA8" w:rsidRPr="003935B3" w:rsidRDefault="00C53AA8" w:rsidP="00282749">
            <w:pPr>
              <w:pStyle w:val="MDPI63Notes"/>
              <w:jc w:val="both"/>
            </w:pPr>
            <w:r w:rsidRPr="003935B3">
              <w:rPr>
                <w:b/>
              </w:rPr>
              <w:t>Publisher’s Note:</w:t>
            </w:r>
            <w:r w:rsidRPr="003935B3">
              <w:t xml:space="preserve"> MDPI stays neutral </w:t>
            </w:r>
            <w:proofErr w:type="gramStart"/>
            <w:r w:rsidRPr="003935B3">
              <w:t>with regard to</w:t>
            </w:r>
            <w:proofErr w:type="gramEnd"/>
            <w:r w:rsidRPr="003935B3">
              <w:t xml:space="preserve"> jurisdictional claims in published maps and institutional affiliations.</w:t>
            </w:r>
          </w:p>
          <w:p w14:paraId="495356EC" w14:textId="77777777" w:rsidR="00C53AA8" w:rsidRPr="003935B3" w:rsidRDefault="00C53AA8" w:rsidP="00282749">
            <w:pPr>
              <w:adjustRightInd w:val="0"/>
              <w:snapToGrid w:val="0"/>
              <w:spacing w:before="120" w:line="240" w:lineRule="atLeast"/>
              <w:ind w:right="113"/>
              <w:jc w:val="left"/>
              <w:rPr>
                <w:rFonts w:eastAsia="等线"/>
                <w:bCs/>
                <w:sz w:val="14"/>
                <w:szCs w:val="14"/>
                <w:lang w:bidi="en-US"/>
              </w:rPr>
            </w:pPr>
            <w:r w:rsidRPr="003935B3">
              <w:rPr>
                <w:rFonts w:eastAsia="等线"/>
              </w:rPr>
              <w:drawing>
                <wp:inline distT="0" distB="0" distL="0" distR="0" wp14:anchorId="71FB6E8B" wp14:editId="55CCC4DA">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D3A89E2" w14:textId="77777777" w:rsidR="00C53AA8" w:rsidRPr="003935B3" w:rsidRDefault="00C53AA8" w:rsidP="00282749">
            <w:pPr>
              <w:adjustRightInd w:val="0"/>
              <w:snapToGrid w:val="0"/>
              <w:spacing w:before="60" w:line="240" w:lineRule="atLeast"/>
              <w:ind w:right="113"/>
              <w:rPr>
                <w:rFonts w:eastAsia="等线"/>
                <w:bCs/>
                <w:sz w:val="14"/>
                <w:szCs w:val="14"/>
                <w:lang w:bidi="en-US"/>
              </w:rPr>
            </w:pPr>
            <w:r w:rsidRPr="003935B3">
              <w:rPr>
                <w:rFonts w:eastAsia="等线"/>
                <w:b/>
                <w:bCs/>
                <w:sz w:val="14"/>
                <w:szCs w:val="14"/>
                <w:lang w:bidi="en-US"/>
              </w:rPr>
              <w:t>Copyright:</w:t>
            </w:r>
            <w:r w:rsidRPr="003935B3">
              <w:rPr>
                <w:rFonts w:eastAsia="等线"/>
                <w:bCs/>
                <w:sz w:val="14"/>
                <w:szCs w:val="14"/>
                <w:lang w:bidi="en-US"/>
              </w:rPr>
              <w:t xml:space="preserve"> </w:t>
            </w:r>
            <w:r>
              <w:rPr>
                <w:rFonts w:eastAsia="等线"/>
                <w:bCs/>
                <w:sz w:val="14"/>
                <w:szCs w:val="14"/>
                <w:lang w:bidi="en-US"/>
              </w:rPr>
              <w:t>© 2022</w:t>
            </w:r>
            <w:r w:rsidRPr="003935B3">
              <w:rPr>
                <w:rFonts w:eastAsia="等线"/>
                <w:bCs/>
                <w:sz w:val="14"/>
                <w:szCs w:val="14"/>
                <w:lang w:bidi="en-US"/>
              </w:rPr>
              <w:t xml:space="preserve"> </w:t>
            </w:r>
            <w:r>
              <w:rPr>
                <w:rFonts w:eastAsia="等线"/>
                <w:bCs/>
                <w:sz w:val="14"/>
                <w:szCs w:val="14"/>
                <w:lang w:bidi="en-US"/>
              </w:rPr>
              <w:t xml:space="preserve">by the authors. Submitted for possible open access publication under the terms and conditions of the Creative Commons </w:t>
            </w:r>
            <w:r w:rsidRPr="003935B3">
              <w:rPr>
                <w:rFonts w:eastAsia="等线"/>
                <w:bCs/>
                <w:sz w:val="14"/>
                <w:szCs w:val="14"/>
                <w:lang w:bidi="en-US"/>
              </w:rPr>
              <w:t>Attribution (CC BY) license (</w:t>
            </w:r>
            <w:r>
              <w:rPr>
                <w:rFonts w:eastAsia="等线"/>
                <w:bCs/>
                <w:sz w:val="14"/>
                <w:szCs w:val="14"/>
                <w:lang w:bidi="en-US"/>
              </w:rPr>
              <w:t>https://</w:t>
            </w:r>
            <w:r w:rsidRPr="003935B3">
              <w:rPr>
                <w:rFonts w:eastAsia="等线"/>
                <w:bCs/>
                <w:sz w:val="14"/>
                <w:szCs w:val="14"/>
                <w:lang w:bidi="en-US"/>
              </w:rPr>
              <w:t>creativecommons.org/licenses/by/4.0/).</w:t>
            </w:r>
          </w:p>
        </w:tc>
      </w:tr>
    </w:tbl>
    <w:p w14:paraId="45BF7CA9" w14:textId="77777777" w:rsidR="00130D6E" w:rsidRPr="00D945EC" w:rsidRDefault="00870AFC" w:rsidP="00130D6E">
      <w:pPr>
        <w:pStyle w:val="MDPI16affiliation"/>
      </w:pPr>
      <w:r w:rsidRPr="00870AFC">
        <w:rPr>
          <w:vertAlign w:val="superscript"/>
        </w:rPr>
        <w:t>1</w:t>
      </w:r>
      <w:r w:rsidR="00130D6E" w:rsidRPr="00D945EC">
        <w:tab/>
        <w:t>Affiliation 1; e-mail@e-mail.com</w:t>
      </w:r>
    </w:p>
    <w:p w14:paraId="5E1E466B" w14:textId="77777777" w:rsidR="00130D6E" w:rsidRPr="00D945EC" w:rsidRDefault="00130D6E" w:rsidP="00130D6E">
      <w:pPr>
        <w:pStyle w:val="MDPI16affiliation"/>
      </w:pPr>
      <w:r w:rsidRPr="00D945EC">
        <w:rPr>
          <w:vertAlign w:val="superscript"/>
        </w:rPr>
        <w:t>2</w:t>
      </w:r>
      <w:r w:rsidRPr="00D945EC">
        <w:tab/>
        <w:t>Affiliation 2; e-mail@e-mail.com</w:t>
      </w:r>
    </w:p>
    <w:p w14:paraId="4A806DB5" w14:textId="77777777" w:rsidR="00130D6E" w:rsidRPr="00550626" w:rsidRDefault="00130D6E" w:rsidP="00130D6E">
      <w:pPr>
        <w:pStyle w:val="MDPI16affiliation"/>
      </w:pPr>
      <w:r w:rsidRPr="007944FD">
        <w:rPr>
          <w:b/>
        </w:rPr>
        <w:t>*</w:t>
      </w:r>
      <w:r w:rsidRPr="00D945EC">
        <w:tab/>
        <w:t>Correspondence: e-mail@e-mail.com; Tel.: (optional; include country code; if there are multiple correspondin</w:t>
      </w:r>
      <w:r>
        <w:t>g authors, add author initials)</w:t>
      </w:r>
    </w:p>
    <w:p w14:paraId="3BFD95BE" w14:textId="77777777" w:rsidR="00130D6E" w:rsidRPr="00550626" w:rsidRDefault="00130D6E" w:rsidP="00130D6E">
      <w:pPr>
        <w:pStyle w:val="MDPI17abstract"/>
        <w:rPr>
          <w:szCs w:val="18"/>
        </w:rPr>
      </w:pPr>
      <w:r w:rsidRPr="00550626">
        <w:rPr>
          <w:b/>
          <w:szCs w:val="18"/>
        </w:rPr>
        <w:t xml:space="preserve">Abstract: </w:t>
      </w:r>
      <w:r w:rsidR="002D06AA" w:rsidRPr="002D06AA">
        <w:rPr>
          <w:szCs w:val="18"/>
        </w:rPr>
        <w:t xml:space="preserve">In the field of precision agriculture, the identification of plant diseases has been one of the issues of great interest to researchers. In today's world, agricultural products are becoming increasingly scarce globally due to a variety of factors, and the early and accurate automatic identification of plant diseases can help ensure the stability and sustainability of agricultural production, improve the quality and safety of agricultural products, </w:t>
      </w:r>
      <w:proofErr w:type="gramStart"/>
      <w:r w:rsidR="002D06AA" w:rsidRPr="002D06AA">
        <w:rPr>
          <w:szCs w:val="18"/>
        </w:rPr>
        <w:t>and also</w:t>
      </w:r>
      <w:proofErr w:type="gramEnd"/>
      <w:r w:rsidR="002D06AA" w:rsidRPr="002D06AA">
        <w:rPr>
          <w:szCs w:val="18"/>
        </w:rPr>
        <w:t xml:space="preserve"> help promote agricultural modernization and sustainable development. For this purpose, a lightweight deep isotropic neural network model, FoldNet is designed for plant disease identification in this study. The model is based on the </w:t>
      </w:r>
      <w:proofErr w:type="spellStart"/>
      <w:r w:rsidR="002D06AA" w:rsidRPr="002D06AA">
        <w:rPr>
          <w:szCs w:val="18"/>
        </w:rPr>
        <w:t>ResNet</w:t>
      </w:r>
      <w:proofErr w:type="spellEnd"/>
      <w:r w:rsidR="002D06AA" w:rsidRPr="002D06AA">
        <w:rPr>
          <w:szCs w:val="18"/>
        </w:rPr>
        <w:t xml:space="preserve"> backbone network, which has multiple directly connected paths throughout the network, and the model can explore deeper networks, which can also identify plant disease features more accurately. In addition, the FoldNet model was validated on the laboratory dataset PlantVillage and the realistic scene dataset FGVC8, respectively, and the experimental results showed that the accuracy was 99.84% on the PlantVillage validation set and 90.49% on the FGVC8 validation set.</w:t>
      </w:r>
      <w:r w:rsidR="002D06AA" w:rsidRPr="002D06AA">
        <w:rPr>
          <w:color w:val="000000" w:themeColor="text1"/>
          <w:szCs w:val="18"/>
        </w:rPr>
        <w:t xml:space="preserve"> Compared with other methods</w:t>
      </w:r>
      <w:r w:rsidR="002D06AA" w:rsidRPr="002D06AA">
        <w:rPr>
          <w:szCs w:val="18"/>
        </w:rPr>
        <w:t>, the FoldNet model requires less than 1M parameters and the lowest computation time to produce best results and has outstanding robustness. Therefore, the model is applicable to mobile terminals for plant disease identification and can facilitate the development of precision agriculture applications.</w:t>
      </w:r>
    </w:p>
    <w:p w14:paraId="0A665D76" w14:textId="77777777" w:rsidR="00130D6E" w:rsidRPr="00550626" w:rsidRDefault="00130D6E" w:rsidP="00130D6E">
      <w:pPr>
        <w:pStyle w:val="MDPI18keywords"/>
        <w:rPr>
          <w:szCs w:val="18"/>
        </w:rPr>
      </w:pPr>
      <w:r w:rsidRPr="00550626">
        <w:rPr>
          <w:b/>
          <w:szCs w:val="18"/>
        </w:rPr>
        <w:t>Keywords:</w:t>
      </w:r>
      <w:r w:rsidR="002D06AA" w:rsidRPr="002D06AA">
        <w:rPr>
          <w:rFonts w:ascii="Times New Roman" w:eastAsia="宋体" w:hAnsi="Times New Roman"/>
          <w:sz w:val="24"/>
          <w:szCs w:val="24"/>
        </w:rPr>
        <w:t xml:space="preserve"> </w:t>
      </w:r>
      <w:r w:rsidR="002D06AA" w:rsidRPr="002D06AA">
        <w:rPr>
          <w:rFonts w:eastAsia="宋体"/>
          <w:szCs w:val="18"/>
        </w:rPr>
        <w:t>Plant disease identification; Deep learning;</w:t>
      </w:r>
      <w:r w:rsidR="002D06AA" w:rsidRPr="002D06AA">
        <w:rPr>
          <w:rFonts w:cs="Arial"/>
          <w:spacing w:val="15"/>
          <w:szCs w:val="18"/>
        </w:rPr>
        <w:t xml:space="preserve"> </w:t>
      </w:r>
      <w:r w:rsidR="002D06AA" w:rsidRPr="002D06AA">
        <w:rPr>
          <w:spacing w:val="15"/>
          <w:szCs w:val="18"/>
        </w:rPr>
        <w:t>Deep Isotropic</w:t>
      </w:r>
      <w:r w:rsidR="002D06AA" w:rsidRPr="002D06AA">
        <w:rPr>
          <w:rFonts w:eastAsia="宋体"/>
          <w:szCs w:val="18"/>
        </w:rPr>
        <w:t>; Precision agriculture;</w:t>
      </w:r>
    </w:p>
    <w:p w14:paraId="141C3DA1" w14:textId="77777777" w:rsidR="00130D6E" w:rsidRPr="00550626" w:rsidRDefault="00130D6E" w:rsidP="00130D6E">
      <w:pPr>
        <w:pStyle w:val="MDPI19line"/>
      </w:pPr>
    </w:p>
    <w:p w14:paraId="1A750116" w14:textId="77777777" w:rsidR="00130D6E" w:rsidRDefault="00130D6E" w:rsidP="00B018FF">
      <w:pPr>
        <w:pStyle w:val="MDPI21heading1"/>
        <w:rPr>
          <w:lang w:eastAsia="zh-CN"/>
        </w:rPr>
      </w:pPr>
      <w:r w:rsidRPr="007F2582">
        <w:rPr>
          <w:lang w:eastAsia="zh-CN"/>
        </w:rPr>
        <w:t>1. Introduction</w:t>
      </w:r>
    </w:p>
    <w:p w14:paraId="15B77A4B" w14:textId="50D97CBA" w:rsidR="00D12DF2" w:rsidRPr="00D12DF2" w:rsidRDefault="00D12DF2" w:rsidP="00BA1C90">
      <w:pPr>
        <w:pStyle w:val="MDPI31text"/>
        <w:rPr>
          <w:szCs w:val="20"/>
        </w:rPr>
      </w:pPr>
      <w:r w:rsidRPr="00D12DF2">
        <w:rPr>
          <w:szCs w:val="20"/>
        </w:rPr>
        <w:t>Plant diseases are one of the major causes of crop yield reduction and quality deterioration. With today's dramatic global population growth expected to reach 9.7 billion by 2050, there is an urgent need to find new ways to improve the yield and quality of agricultural products to meet the massive demand of a growing population</w:t>
      </w:r>
      <w:r w:rsidR="00B14DB3" w:rsidRPr="00743FF1">
        <w:rPr>
          <w:rStyle w:val="EndNoteBibliography0"/>
          <w:sz w:val="20"/>
          <w:szCs w:val="20"/>
        </w:rPr>
        <w:fldChar w:fldCharType="begin"/>
      </w:r>
      <w:r w:rsidR="00B14DB3" w:rsidRPr="00743FF1">
        <w:rPr>
          <w:rStyle w:val="EndNoteBibliography0"/>
          <w:sz w:val="20"/>
          <w:szCs w:val="20"/>
        </w:rPr>
        <w:instrText xml:space="preserve"> ADDIN EN.CITE &lt;EndNote&gt;&lt;Cite&gt;&lt;Author&gt;Golhani&lt;/Author&gt;&lt;Year&gt;2018&lt;/Year&gt;&lt;RecNum&gt;129&lt;/RecNum&gt;&lt;DisplayText&gt;&lt;style face="superscript"&gt;[1]&lt;/style&gt;&lt;/DisplayText&gt;&lt;record&gt;&lt;rec-number&gt;129&lt;/rec-number&gt;&lt;foreign-keys&gt;&lt;key app="EN" db-id="rx0zzwte5rxfs2e05tapddz9x2vp9dxxe2e9" timestamp="1681731439"&gt;129&lt;/key&gt;&lt;/foreign-keys&gt;&lt;ref-type name="Journal Article"&gt;17&lt;/ref-type&gt;&lt;contributors&gt;&lt;authors&gt;&lt;author&gt;Golhani, Kamlesh&lt;/author&gt;&lt;author&gt;Balasundram, Siva K&lt;/author&gt;&lt;author&gt;Vadamalai, Ganesan&lt;/author&gt;&lt;author&gt;Pradhan, Biswajeet&lt;/author&gt;&lt;/authors&gt;&lt;/contributors&gt;&lt;titles&gt;&lt;title&gt;A review of neural networks in plant disease detection using hyperspectral data&lt;/title&gt;&lt;secondary-title&gt;Information Processing in Agriculture&lt;/secondary-title&gt;&lt;/titles&gt;&lt;periodical&gt;&lt;full-title&gt;Information Processing in Agriculture&lt;/full-title&gt;&lt;/periodical&gt;&lt;pages&gt;354-371&lt;/pages&gt;&lt;volume&gt;5&lt;/volume&gt;&lt;number&gt;3&lt;/number&gt;&lt;dates&gt;&lt;year&gt;2018&lt;/year&gt;&lt;/dates&gt;&lt;isbn&gt;2214-3173&lt;/isbn&gt;&lt;urls&gt;&lt;/urls&gt;&lt;/record&gt;&lt;/Cite&gt;&lt;/EndNote&gt;</w:instrText>
      </w:r>
      <w:r w:rsidR="00B14DB3" w:rsidRPr="00743FF1">
        <w:rPr>
          <w:rStyle w:val="EndNoteBibliography0"/>
          <w:sz w:val="20"/>
          <w:szCs w:val="20"/>
        </w:rPr>
        <w:fldChar w:fldCharType="separate"/>
      </w:r>
      <w:r w:rsidR="00B14DB3" w:rsidRPr="00743FF1">
        <w:rPr>
          <w:rStyle w:val="EndNoteBibliography0"/>
          <w:sz w:val="20"/>
          <w:szCs w:val="20"/>
        </w:rPr>
        <w:t>[</w:t>
      </w:r>
      <w:hyperlink w:anchor="_ENREF_1" w:tooltip="Golhani, 2018 #129" w:history="1">
        <w:r w:rsidR="00EF798E" w:rsidRPr="00743FF1">
          <w:rPr>
            <w:rStyle w:val="EndNoteBibliography0"/>
            <w:sz w:val="20"/>
            <w:szCs w:val="20"/>
          </w:rPr>
          <w:t>1</w:t>
        </w:r>
      </w:hyperlink>
      <w:r w:rsidR="00B14DB3" w:rsidRPr="00743FF1">
        <w:rPr>
          <w:rStyle w:val="EndNoteBibliography0"/>
          <w:sz w:val="20"/>
          <w:szCs w:val="20"/>
        </w:rPr>
        <w:t>]</w:t>
      </w:r>
      <w:r w:rsidR="00B14DB3" w:rsidRPr="00743FF1">
        <w:rPr>
          <w:rStyle w:val="EndNoteBibliography0"/>
          <w:sz w:val="20"/>
          <w:szCs w:val="20"/>
        </w:rPr>
        <w:fldChar w:fldCharType="end"/>
      </w:r>
      <w:r w:rsidR="00C61013">
        <w:t>.</w:t>
      </w:r>
      <w:r w:rsidR="004A4201" w:rsidRPr="007F2582">
        <w:t xml:space="preserve"> </w:t>
      </w:r>
      <w:r w:rsidRPr="00D12DF2">
        <w:rPr>
          <w:szCs w:val="20"/>
        </w:rPr>
        <w:t>smart farming, as a new technology, aims to improve the efficiency and sustainability of agriculture by using data and advances technologies to make more informed, data-driven decisions about crop production and resource management</w:t>
      </w:r>
      <w:r w:rsidRPr="00593D1F">
        <w:rPr>
          <w:rFonts w:eastAsia="宋体"/>
          <w:szCs w:val="20"/>
        </w:rPr>
        <w:fldChar w:fldCharType="begin"/>
      </w:r>
      <w:r w:rsidR="004D7D3F" w:rsidRPr="00593D1F">
        <w:rPr>
          <w:rFonts w:eastAsia="宋体"/>
          <w:szCs w:val="20"/>
        </w:rPr>
        <w:instrText xml:space="preserve"> ADDIN EN.CITE &lt;EndNote&gt;&lt;Cite&gt;&lt;Author&gt;Shruthi&lt;/Author&gt;&lt;Year&gt;2019&lt;/Year&gt;&lt;RecNum&gt;35&lt;/RecNum&gt;&lt;DisplayText&gt;&lt;style face="superscript"&gt;[2]&lt;/style&gt;&lt;/DisplayText&gt;&lt;record&gt;&lt;rec-number&gt;35&lt;/rec-number&gt;&lt;foreign-keys&gt;&lt;key app="EN" db-id="rx0zzwte5rxfs2e05tapddz9x2vp9dxxe2e9" timestamp="1664501417"&gt;35&lt;/key&gt;&lt;/foreign-keys&gt;&lt;ref-type name="Conference Proceedings"&gt;10&lt;/ref-type&gt;&lt;contributors&gt;&lt;authors&gt;&lt;author&gt;Shruthi, U&lt;/author&gt;&lt;author&gt;Nagaveni, V&lt;/author&gt;&lt;author&gt;Raghavendra, BK&lt;/author&gt;&lt;/authors&gt;&lt;/contributors&gt;&lt;titles&gt;&lt;title&gt;A review on machine learning classification techniques for plant disease detection&lt;/title&gt;&lt;secondary-title&gt;2019 5th International conference on advanced computing &amp;amp; communication systems (ICACCS)&lt;/secondary-title&gt;&lt;/titles&gt;&lt;pages&gt;281-284&lt;/pages&gt;&lt;dates&gt;&lt;year&gt;2019&lt;/year&gt;&lt;/dates&gt;&lt;publisher&gt;IEEE&lt;/publisher&gt;&lt;isbn&gt;1538695332&lt;/isbn&gt;&lt;urls&gt;&lt;/urls&gt;&lt;/record&gt;&lt;/Cite&gt;&lt;/EndNote&gt;</w:instrText>
      </w:r>
      <w:r w:rsidRPr="00593D1F">
        <w:rPr>
          <w:rFonts w:eastAsia="宋体"/>
          <w:szCs w:val="20"/>
        </w:rPr>
        <w:fldChar w:fldCharType="separate"/>
      </w:r>
      <w:r w:rsidR="004D7D3F" w:rsidRPr="00593D1F">
        <w:rPr>
          <w:rFonts w:eastAsia="宋体"/>
          <w:noProof/>
          <w:szCs w:val="20"/>
        </w:rPr>
        <w:t>[</w:t>
      </w:r>
      <w:hyperlink w:anchor="_ENREF_2" w:tooltip="Shruthi, 2019 #35" w:history="1">
        <w:r w:rsidR="00EF798E" w:rsidRPr="00593D1F">
          <w:rPr>
            <w:rFonts w:eastAsia="宋体"/>
            <w:noProof/>
            <w:szCs w:val="20"/>
          </w:rPr>
          <w:t>2</w:t>
        </w:r>
      </w:hyperlink>
      <w:r w:rsidR="004D7D3F" w:rsidRPr="00593D1F">
        <w:rPr>
          <w:rFonts w:eastAsia="宋体"/>
          <w:noProof/>
          <w:szCs w:val="20"/>
        </w:rPr>
        <w:t>]</w:t>
      </w:r>
      <w:r w:rsidRPr="00593D1F">
        <w:rPr>
          <w:rFonts w:eastAsia="宋体"/>
          <w:szCs w:val="20"/>
        </w:rPr>
        <w:fldChar w:fldCharType="end"/>
      </w:r>
      <w:r w:rsidRPr="00D12DF2">
        <w:rPr>
          <w:szCs w:val="20"/>
        </w:rPr>
        <w:t xml:space="preserve">. By quickly and accurately identifying plant diseases, you can not only prevent the spread of plant diseases and protect the quality of plants, but also increase farmers' income and reduce the cost of plant disease treatment. In general, early, </w:t>
      </w:r>
      <w:proofErr w:type="gramStart"/>
      <w:r w:rsidRPr="00D12DF2">
        <w:rPr>
          <w:szCs w:val="20"/>
        </w:rPr>
        <w:t>rapid</w:t>
      </w:r>
      <w:proofErr w:type="gramEnd"/>
      <w:r w:rsidRPr="00D12DF2">
        <w:rPr>
          <w:szCs w:val="20"/>
        </w:rPr>
        <w:t xml:space="preserve"> and accurate disease identification and control can reduce the negative impact on the environment, and the use of fewer chemicals and pesticides can reduce water and soil contamination. Consequently, it is necessary to study an efficient, </w:t>
      </w:r>
      <w:proofErr w:type="gramStart"/>
      <w:r w:rsidRPr="00D12DF2">
        <w:rPr>
          <w:szCs w:val="20"/>
        </w:rPr>
        <w:t>accurate</w:t>
      </w:r>
      <w:proofErr w:type="gramEnd"/>
      <w:r w:rsidRPr="00D12DF2">
        <w:rPr>
          <w:szCs w:val="20"/>
        </w:rPr>
        <w:t xml:space="preserve"> and strongly robust automatic plant disease identification method, which is important to help farmers identify plant diseases and improve plant yield and quality.</w:t>
      </w:r>
    </w:p>
    <w:p w14:paraId="3ADB45CB" w14:textId="18B72FA5" w:rsidR="00215D9F" w:rsidRPr="008A61A8" w:rsidRDefault="00215D9F" w:rsidP="00BA1C90">
      <w:pPr>
        <w:adjustRightInd w:val="0"/>
        <w:snapToGrid w:val="0"/>
        <w:spacing w:line="228" w:lineRule="auto"/>
        <w:ind w:left="2608" w:firstLine="425"/>
      </w:pPr>
      <w:r w:rsidRPr="008A61A8">
        <w:lastRenderedPageBreak/>
        <w:t>In plant disease identification, image processing algorithms and traditional machine learning algorithms were commonly used in the early stages to identify plant diseases. In plant disease recognition, image processing algorithms and traditional machine learning algorithms were commonly used in the early stages to identify plant diseases</w:t>
      </w:r>
      <w:r w:rsidRPr="0022598E">
        <w:rPr>
          <w:color w:val="000000" w:themeColor="text1"/>
        </w:rPr>
        <w:fldChar w:fldCharType="begin"/>
      </w:r>
      <w:r w:rsidRPr="0022598E">
        <w:rPr>
          <w:color w:val="000000" w:themeColor="text1"/>
        </w:rPr>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22598E">
        <w:rPr>
          <w:color w:val="000000" w:themeColor="text1"/>
        </w:rPr>
        <w:fldChar w:fldCharType="separate"/>
      </w:r>
      <w:r w:rsidRPr="0022598E">
        <w:rPr>
          <w:color w:val="000000" w:themeColor="text1"/>
        </w:rPr>
        <w:t>[</w:t>
      </w:r>
      <w:hyperlink w:anchor="_ENREF_3" w:tooltip="Bao, 2021 #32" w:history="1">
        <w:r w:rsidR="00EF798E" w:rsidRPr="0022598E">
          <w:rPr>
            <w:color w:val="000000" w:themeColor="text1"/>
          </w:rPr>
          <w:t>3</w:t>
        </w:r>
      </w:hyperlink>
      <w:r w:rsidRPr="0022598E">
        <w:rPr>
          <w:color w:val="000000" w:themeColor="text1"/>
        </w:rPr>
        <w:t>]</w:t>
      </w:r>
      <w:r w:rsidRPr="0022598E">
        <w:rPr>
          <w:color w:val="000000" w:themeColor="text1"/>
        </w:rPr>
        <w:fldChar w:fldCharType="end"/>
      </w:r>
      <w:r w:rsidRPr="008A61A8">
        <w:t>, always through image pre-processing to improve image quality, then segmenting leaves, fruits or flowers from the background and separating healthy areas from diseased areas, then using statistical methods for feature extraction, and finally using supervised classification algorithms or unsupervised clustering algorithms to classify the features. Islam et al.</w:t>
      </w:r>
      <w:r w:rsidRPr="0022598E">
        <w:fldChar w:fldCharType="begin"/>
      </w:r>
      <w:r w:rsidRPr="0022598E">
        <w:instrText xml:space="preserve"> ADDIN EN.CITE &lt;EndNote&gt;&lt;Cite&gt;&lt;Author&gt;Islam&lt;/Author&gt;&lt;Year&gt;2017&lt;/Year&gt;&lt;RecNum&gt;39&lt;/RecNum&gt;&lt;DisplayText&gt;&lt;style face="superscript"&gt;[4]&lt;/style&gt;&lt;/DisplayText&gt;&lt;record&gt;&lt;rec-number&gt;39&lt;/rec-number&gt;&lt;foreign-keys&gt;&lt;key app="EN" db-id="rx0zzwte5rxfs2e05tapddz9x2vp9dxxe2e9" timestamp="1665200025"&gt;39&lt;/key&gt;&lt;/foreign-keys&gt;&lt;ref-type name="Conference Proceedings"&gt;10&lt;/ref-type&gt;&lt;contributors&gt;&lt;authors&gt;&lt;author&gt;M. Islam&lt;/author&gt;&lt;author&gt;Anh, Dinh&lt;/author&gt;&lt;author&gt;K. Wahid&lt;/author&gt;&lt;author&gt;P. Bhowmik&lt;/author&gt;&lt;/authors&gt;&lt;/contributors&gt;&lt;titles&gt;&lt;title&gt;Detection of potato diseases using image segmentation and multiclass support vector machine&lt;/title&gt;&lt;secondary-title&gt;2017 IEEE 30th Canadian Conference on Electrical and Computer Engineering (CCECE)&lt;/secondary-title&gt;&lt;alt-title&gt;2017 IEEE 30th Canadian Conference on Electrical and Computer Engineering (CCECE)&lt;/alt-title&gt;&lt;/titles&gt;&lt;pages&gt;1-4&lt;/pages&gt;&lt;dates&gt;&lt;year&gt;2017&lt;/year&gt;&lt;pub-dates&gt;&lt;date&gt;30 April-3 May 2017&lt;/date&gt;&lt;/pub-dates&gt;&lt;/dates&gt;&lt;urls&gt;&lt;/urls&gt;&lt;electronic-resource-num&gt;10.1109/CCECE.2017.7946594&lt;/electronic-resource-num&gt;&lt;/record&gt;&lt;/Cite&gt;&lt;/EndNote&gt;</w:instrText>
      </w:r>
      <w:r w:rsidRPr="0022598E">
        <w:fldChar w:fldCharType="separate"/>
      </w:r>
      <w:r w:rsidRPr="0022598E">
        <w:t>[</w:t>
      </w:r>
      <w:hyperlink w:anchor="_ENREF_4" w:tooltip="Islam, 2017 #39" w:history="1">
        <w:r w:rsidR="00EF798E" w:rsidRPr="0022598E">
          <w:t>4</w:t>
        </w:r>
      </w:hyperlink>
      <w:r w:rsidRPr="0022598E">
        <w:t>]</w:t>
      </w:r>
      <w:r w:rsidRPr="0022598E">
        <w:fldChar w:fldCharType="end"/>
      </w:r>
      <w:r w:rsidRPr="008A61A8">
        <w:t xml:space="preserve"> used Image Segmentation and Multiclass SVM for the identification of three types of plant diseases of potato. Agrawal et al.</w:t>
      </w:r>
      <w:r w:rsidRPr="0022598E">
        <w:rPr>
          <w:spacing w:val="15"/>
        </w:rPr>
        <w:fldChar w:fldCharType="begin"/>
      </w:r>
      <w:r w:rsidRPr="0022598E">
        <w:rPr>
          <w:spacing w:val="15"/>
        </w:rPr>
        <w:instrText xml:space="preserve"> ADDIN EN.CITE &lt;EndNote&gt;&lt;Cite&gt;&lt;Author&gt;Agrawal&lt;/Author&gt;&lt;Year&gt;2017&lt;/Year&gt;&lt;RecNum&gt;40&lt;/RecNum&gt;&lt;DisplayText&gt;&lt;style face="superscript"&gt;[5]&lt;/style&gt;&lt;/DisplayText&gt;&lt;record&gt;&lt;rec-number&gt;40&lt;/rec-number&gt;&lt;foreign-keys&gt;&lt;key app="EN" db-id="rx0zzwte5rxfs2e05tapddz9x2vp9dxxe2e9" timestamp="1665201663"&gt;40&lt;/key&gt;&lt;/foreign-keys&gt;&lt;ref-type name="Conference Proceedings"&gt;10&lt;/ref-type&gt;&lt;contributors&gt;&lt;authors&gt;&lt;author&gt;Agrawal, Nitesh&lt;/author&gt;&lt;author&gt;Singhai, Jyoti&lt;/author&gt;&lt;author&gt;Agarwal, Dheeraj K&lt;/author&gt;&lt;/authors&gt;&lt;/contributors&gt;&lt;titles&gt;&lt;title&gt;Grape leaf disease detection and classification using multi-class support vector machine&lt;/title&gt;&lt;secondary-title&gt;2017 International Conference on Recent Innovations in Signal processing and Embedded Systems (RISE)&lt;/secondary-title&gt;&lt;/titles&gt;&lt;pages&gt;238-244&lt;/pages&gt;&lt;dates&gt;&lt;year&gt;2017&lt;/year&gt;&lt;/dates&gt;&lt;publisher&gt;IEEE&lt;/publisher&gt;&lt;isbn&gt;1509047603&lt;/isbn&gt;&lt;urls&gt;&lt;/urls&gt;&lt;/record&gt;&lt;/Cite&gt;&lt;/EndNote&gt;</w:instrText>
      </w:r>
      <w:r w:rsidRPr="0022598E">
        <w:rPr>
          <w:spacing w:val="15"/>
        </w:rPr>
        <w:fldChar w:fldCharType="separate"/>
      </w:r>
      <w:r w:rsidRPr="0022598E">
        <w:rPr>
          <w:spacing w:val="15"/>
        </w:rPr>
        <w:t>[</w:t>
      </w:r>
      <w:hyperlink w:anchor="_ENREF_5" w:tooltip="Agrawal, 2017 #40" w:history="1">
        <w:r w:rsidR="00EF798E" w:rsidRPr="0022598E">
          <w:rPr>
            <w:spacing w:val="15"/>
          </w:rPr>
          <w:t>5</w:t>
        </w:r>
      </w:hyperlink>
      <w:r w:rsidRPr="0022598E">
        <w:rPr>
          <w:spacing w:val="15"/>
        </w:rPr>
        <w:t>]</w:t>
      </w:r>
      <w:r w:rsidRPr="0022598E">
        <w:rPr>
          <w:spacing w:val="15"/>
        </w:rPr>
        <w:fldChar w:fldCharType="end"/>
      </w:r>
      <w:r w:rsidRPr="008A61A8">
        <w:t xml:space="preserve"> used K-means to segment the image into three clusters and selected the cluster containing the lesion points, then extracted texture and color features from the clusters, then finally used Multiclass SVM to classify the grape leaf diseases. </w:t>
      </w:r>
      <w:proofErr w:type="spellStart"/>
      <w:r w:rsidRPr="008A61A8">
        <w:t>Dhakate</w:t>
      </w:r>
      <w:proofErr w:type="spellEnd"/>
      <w:r w:rsidRPr="008A61A8">
        <w:t xml:space="preserve"> et al.</w:t>
      </w:r>
      <w:r w:rsidRPr="004E02B7">
        <w:rPr>
          <w:spacing w:val="15"/>
        </w:rPr>
        <w:fldChar w:fldCharType="begin"/>
      </w:r>
      <w:r w:rsidRPr="004E02B7">
        <w:rPr>
          <w:spacing w:val="15"/>
        </w:rPr>
        <w:instrText xml:space="preserve"> ADDIN EN.CITE &lt;EndNote&gt;&lt;Cite&gt;&lt;Author&gt;Dhakate&lt;/Author&gt;&lt;Year&gt;2015&lt;/Year&gt;&lt;RecNum&gt;41&lt;/RecNum&gt;&lt;DisplayText&gt;&lt;style face="superscript"&gt;[6]&lt;/style&gt;&lt;/DisplayText&gt;&lt;record&gt;&lt;rec-number&gt;41&lt;/rec-number&gt;&lt;foreign-keys&gt;&lt;key app="EN" db-id="rx0zzwte5rxfs2e05tapddz9x2vp9dxxe2e9" timestamp="1665220816"&gt;41&lt;/key&gt;&lt;/foreign-keys&gt;&lt;ref-type name="Conference Proceedings"&gt;10&lt;/ref-type&gt;&lt;contributors&gt;&lt;authors&gt;&lt;author&gt;M. Dhakate&lt;/author&gt;&lt;author&gt;Ingole, A. B.&lt;/author&gt;&lt;/authors&gt;&lt;/contributors&gt;&lt;titles&gt;&lt;title&gt;Diagnosis of pomegranate plant diseases using neural network&lt;/title&gt;&lt;secondary-title&gt;2015 Fifth National Conference on Computer Vision, Pattern Recognition, Image Processing and Graphics (NCVPRIPG)&lt;/secondary-title&gt;&lt;alt-title&gt;2015 Fifth National Conference on Computer Vision, Pattern Recognition, Image Processing and Graphics (NCVPRIPG)&lt;/alt-title&gt;&lt;/titles&gt;&lt;pages&gt;1-4&lt;/pages&gt;&lt;dates&gt;&lt;year&gt;2015&lt;/year&gt;&lt;pub-dates&gt;&lt;date&gt;16-19 Dec. 2015&lt;/date&gt;&lt;/pub-dates&gt;&lt;/dates&gt;&lt;urls&gt;&lt;/urls&gt;&lt;electronic-resource-num&gt;10.1109/NCVPRIPG.2015.7490056&lt;/electronic-resource-num&gt;&lt;/record&gt;&lt;/Cite&gt;&lt;/EndNote&gt;</w:instrText>
      </w:r>
      <w:r w:rsidRPr="004E02B7">
        <w:rPr>
          <w:spacing w:val="15"/>
        </w:rPr>
        <w:fldChar w:fldCharType="separate"/>
      </w:r>
      <w:r w:rsidRPr="004E02B7">
        <w:rPr>
          <w:spacing w:val="15"/>
        </w:rPr>
        <w:t>[</w:t>
      </w:r>
      <w:hyperlink w:anchor="_ENREF_6" w:tooltip="Dhakate, 2015 #41" w:history="1">
        <w:r w:rsidR="00EF798E" w:rsidRPr="004E02B7">
          <w:rPr>
            <w:spacing w:val="15"/>
          </w:rPr>
          <w:t>6</w:t>
        </w:r>
      </w:hyperlink>
      <w:r w:rsidRPr="004E02B7">
        <w:rPr>
          <w:spacing w:val="15"/>
        </w:rPr>
        <w:t>]</w:t>
      </w:r>
      <w:r w:rsidRPr="004E02B7">
        <w:rPr>
          <w:spacing w:val="15"/>
        </w:rPr>
        <w:fldChar w:fldCharType="end"/>
      </w:r>
      <w:r w:rsidRPr="008A61A8">
        <w:t xml:space="preserve"> presented a system to identify and classify four classes of pomegranate diseases using back propagation algorithm, which first preprocessed the images and k-means clustering segmentation, then used GLCM method to extract texture features, and finally used ANN to classify the diseases. Al-</w:t>
      </w:r>
      <w:proofErr w:type="spellStart"/>
      <w:r w:rsidRPr="008A61A8">
        <w:t>Hiary</w:t>
      </w:r>
      <w:proofErr w:type="spellEnd"/>
      <w:r w:rsidRPr="008A61A8">
        <w:t xml:space="preserve"> et al.</w:t>
      </w:r>
      <w:r w:rsidRPr="004E02B7">
        <w:fldChar w:fldCharType="begin"/>
      </w:r>
      <w:r w:rsidRPr="004E02B7">
        <w:instrText xml:space="preserve"> ADDIN EN.CITE &lt;EndNote&gt;&lt;Cite&gt;&lt;Author&gt;Al-Hiary&lt;/Author&gt;&lt;Year&gt;2011&lt;/Year&gt;&lt;RecNum&gt;7&lt;/RecNum&gt;&lt;DisplayText&gt;&lt;style face="superscript"&gt;[7]&lt;/style&gt;&lt;/DisplayText&gt;&lt;record&gt;&lt;rec-number&gt;7&lt;/rec-number&gt;&lt;foreign-keys&gt;&lt;key app="EN" db-id="rx0zzwte5rxfs2e05tapddz9x2vp9dxxe2e9" timestamp="1663925020"&gt;7&lt;/key&gt;&lt;/foreign-keys&gt;&lt;ref-type name="Journal Article"&gt;17&lt;/ref-type&gt;&lt;contributors&gt;&lt;authors&gt;&lt;author&gt;Al-Hiary, Heba&lt;/author&gt;&lt;author&gt;Bani-Ahmad, Sulieman&lt;/author&gt;&lt;author&gt;Ryalat, Mohammad&lt;/author&gt;&lt;author&gt;Braik, Malik&lt;/author&gt;&lt;author&gt;Alrahamneh, Zainab&lt;/author&gt;&lt;/authors&gt;&lt;/contributors&gt;&lt;titles&gt;&lt;title&gt;Fast and Accurate Detection and Classification of Plant Diseases&lt;/title&gt;&lt;secondary-title&gt;International Journal of Computer Applications&lt;/secondary-title&gt;&lt;/titles&gt;&lt;periodical&gt;&lt;full-title&gt;International Journal of Computer Applications&lt;/full-title&gt;&lt;/periodical&gt;&lt;volume&gt;17&lt;/volume&gt;&lt;dates&gt;&lt;year&gt;2011&lt;/year&gt;&lt;pub-dates&gt;&lt;date&gt;03/01&lt;/date&gt;&lt;/pub-dates&gt;&lt;/dates&gt;&lt;urls&gt;&lt;/urls&gt;&lt;electronic-resource-num&gt;10.5120/2183-2754&lt;/electronic-resource-num&gt;&lt;/record&gt;&lt;/Cite&gt;&lt;/EndNote&gt;</w:instrText>
      </w:r>
      <w:r w:rsidRPr="004E02B7">
        <w:fldChar w:fldCharType="separate"/>
      </w:r>
      <w:r w:rsidRPr="004E02B7">
        <w:t>[</w:t>
      </w:r>
      <w:hyperlink w:anchor="_ENREF_7" w:tooltip="Al-Hiary, 2011 #7" w:history="1">
        <w:r w:rsidR="00EF798E" w:rsidRPr="004E02B7">
          <w:t>7</w:t>
        </w:r>
      </w:hyperlink>
      <w:r w:rsidRPr="004E02B7">
        <w:t>]</w:t>
      </w:r>
      <w:r w:rsidRPr="004E02B7">
        <w:fldChar w:fldCharType="end"/>
      </w:r>
      <w:r w:rsidRPr="008A61A8">
        <w:t xml:space="preserve"> similarly used ANN classifier to classify five classes of leaf diseases and one class of normal leaves. Kaushal et al.</w:t>
      </w:r>
      <w:r w:rsidRPr="004E02B7">
        <w:rPr>
          <w:spacing w:val="15"/>
        </w:rPr>
        <w:fldChar w:fldCharType="begin"/>
      </w:r>
      <w:r w:rsidRPr="004E02B7">
        <w:rPr>
          <w:spacing w:val="15"/>
        </w:rPr>
        <w:instrText xml:space="preserve"> ADDIN EN.CITE &lt;EndNote&gt;&lt;Cite&gt;&lt;Author&gt;Kaushal&lt;/Author&gt;&lt;Year&gt;2017&lt;/Year&gt;&lt;RecNum&gt;42&lt;/RecNum&gt;&lt;DisplayText&gt;&lt;style face="superscript"&gt;[8]&lt;/style&gt;&lt;/DisplayText&gt;&lt;record&gt;&lt;rec-number&gt;42&lt;/rec-number&gt;&lt;foreign-keys&gt;&lt;key app="EN" db-id="rx0zzwte5rxfs2e05tapddz9x2vp9dxxe2e9" timestamp="1665221674"&gt;42&lt;/key&gt;&lt;/foreign-keys&gt;&lt;ref-type name="Journal Article"&gt;17&lt;/ref-type&gt;&lt;contributors&gt;&lt;authors&gt;&lt;author&gt;Kaushal, Gautam&lt;/author&gt;&lt;author&gt;Bala, Rajni&lt;/author&gt;&lt;/authors&gt;&lt;/contributors&gt;&lt;titles&gt;&lt;title&gt;GLCM and KNN based algorithm for plant disease detection&lt;/title&gt;&lt;secondary-title&gt;International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Engineering&lt;/full-title&gt;&lt;/periodical&gt;&lt;pages&gt;5845-5852&lt;/pages&gt;&lt;volume&gt;6&lt;/volume&gt;&lt;number&gt;7&lt;/number&gt;&lt;dates&gt;&lt;year&gt;2017&lt;/year&gt;&lt;/dates&gt;&lt;urls&gt;&lt;/urls&gt;&lt;/record&gt;&lt;/Cite&gt;&lt;/EndNote&gt;</w:instrText>
      </w:r>
      <w:r w:rsidRPr="004E02B7">
        <w:rPr>
          <w:spacing w:val="15"/>
        </w:rPr>
        <w:fldChar w:fldCharType="separate"/>
      </w:r>
      <w:r w:rsidRPr="004E02B7">
        <w:rPr>
          <w:spacing w:val="15"/>
        </w:rPr>
        <w:t>[</w:t>
      </w:r>
      <w:hyperlink w:anchor="_ENREF_8" w:tooltip="Kaushal, 2017 #42" w:history="1">
        <w:r w:rsidR="00EF798E" w:rsidRPr="004E02B7">
          <w:rPr>
            <w:spacing w:val="15"/>
          </w:rPr>
          <w:t>8</w:t>
        </w:r>
      </w:hyperlink>
      <w:r w:rsidRPr="004E02B7">
        <w:rPr>
          <w:spacing w:val="15"/>
        </w:rPr>
        <w:t>]</w:t>
      </w:r>
      <w:r w:rsidRPr="004E02B7">
        <w:rPr>
          <w:spacing w:val="15"/>
        </w:rPr>
        <w:fldChar w:fldCharType="end"/>
      </w:r>
      <w:r w:rsidRPr="008A61A8">
        <w:t xml:space="preserve"> proposed a method to identify plant diseases using KNN classifier instead of SVM classifier, which first used GLCM for texture feature extraction, followed by K-means clustering algorithm for image segmentation, and eventually used KNN classifier for plant disease classification. Majumdar et al.</w:t>
      </w:r>
      <w:r w:rsidRPr="004E02B7">
        <w:fldChar w:fldCharType="begin"/>
      </w:r>
      <w:r w:rsidRPr="004E02B7">
        <w:instrText xml:space="preserve"> ADDIN EN.CITE &lt;EndNote&gt;&lt;Cite&gt;&lt;Author&gt;Majumdar&lt;/Author&gt;&lt;Year&gt;2015&lt;/Year&gt;&lt;RecNum&gt;43&lt;/RecNum&gt;&lt;DisplayText&gt;&lt;style face="superscript"&gt;[9]&lt;/style&gt;&lt;/DisplayText&gt;&lt;record&gt;&lt;rec-number&gt;43&lt;/rec-number&gt;&lt;foreign-keys&gt;&lt;key app="EN" db-id="rx0zzwte5rxfs2e05tapddz9x2vp9dxxe2e9" timestamp="1665229911"&gt;43&lt;/key&gt;&lt;/foreign-keys&gt;&lt;ref-type name="Conference Proceedings"&gt;10&lt;/ref-type&gt;&lt;contributors&gt;&lt;authors&gt;&lt;author&gt;Majumdar, Diptesh&lt;/author&gt;&lt;author&gt;Ghosh, Arya&lt;/author&gt;&lt;author&gt;Kole, Dipak Kumar&lt;/author&gt;&lt;author&gt;Chakraborty, Aruna&lt;/author&gt;&lt;author&gt;Majumder, Dwijesh Dutta&lt;/author&gt;&lt;/authors&gt;&lt;/contributors&gt;&lt;titles&gt;&lt;title&gt;Application of fuzzy c-means clustering method to classify wheat leaf images based on the presence of rust disease&lt;/title&gt;&lt;secondary-title&gt;Proceedings of the 3rd International Conference on Frontiers of Intelligent Computing: Theory and Applications (FICTA) 2014&lt;/secondary-title&gt;&lt;/titles&gt;&lt;pages&gt;277-284&lt;/pages&gt;&lt;dates&gt;&lt;year&gt;2015&lt;/year&gt;&lt;/dates&gt;&lt;publisher&gt;Springer&lt;/publisher&gt;&lt;urls&gt;&lt;/urls&gt;&lt;/record&gt;&lt;/Cite&gt;&lt;/EndNote&gt;</w:instrText>
      </w:r>
      <w:r w:rsidRPr="004E02B7">
        <w:fldChar w:fldCharType="separate"/>
      </w:r>
      <w:r w:rsidRPr="004E02B7">
        <w:t>[</w:t>
      </w:r>
      <w:hyperlink w:anchor="_ENREF_9" w:tooltip="Majumdar, 2015 #43" w:history="1">
        <w:r w:rsidR="00EF798E" w:rsidRPr="004E02B7">
          <w:t>9</w:t>
        </w:r>
      </w:hyperlink>
      <w:r w:rsidRPr="004E02B7">
        <w:t>]</w:t>
      </w:r>
      <w:r w:rsidRPr="004E02B7">
        <w:fldChar w:fldCharType="end"/>
      </w:r>
      <w:r w:rsidRPr="008A61A8">
        <w:t xml:space="preserve"> proposed a method for detection and identification of wheat rust images using fuzzy c-means clustering method. Although machine learning has made great achievements in image recognition, there are still some restrictions, such as they can only focus on specific disease types and require manual observation, resulting in low accuracy and efficiency.  Moreover, these methods can only be performed on small data sets</w:t>
      </w:r>
      <w:r w:rsidRPr="004E02B7">
        <w:rPr>
          <w:color w:val="000000" w:themeColor="text1"/>
        </w:rPr>
        <w:fldChar w:fldCharType="begin"/>
      </w:r>
      <w:r w:rsidRPr="004E02B7">
        <w:rPr>
          <w:color w:val="000000" w:themeColor="text1"/>
        </w:rPr>
        <w:instrText xml:space="preserve"> ADDIN EN.CITE &lt;EndNote&gt;&lt;Cite&gt;&lt;Author&gt;</w:instrText>
      </w:r>
      <w:r w:rsidRPr="004E02B7">
        <w:rPr>
          <w:color w:val="000000" w:themeColor="text1"/>
        </w:rPr>
        <w:instrText>翁杨</w:instrText>
      </w:r>
      <w:r w:rsidRPr="004E02B7">
        <w:rPr>
          <w:color w:val="000000" w:themeColor="text1"/>
        </w:rPr>
        <w:instrText>&lt;/Author&gt;&lt;Year&gt;2019&lt;/Year&gt;&lt;RecNum&gt;50&lt;/RecNum&gt;&lt;DisplayText&gt;&lt;style face="superscript"&gt;[10]&lt;/style&gt;&lt;/DisplayText&gt;&lt;record&gt;&lt;rec-number&gt;50&lt;/rec-number&gt;&lt;foreign-keys&gt;&lt;key app="EN" db-id="rx0zzwte5rxfs2e05tapddz9x2vp9dxxe2e9" timestamp="1666581863"&gt;50&lt;/key&gt;&lt;/foreign-keys&gt;&lt;ref-type name="Journal Article"&gt;17&lt;/ref-type&gt;&lt;contributors&gt;&lt;authors&gt;&lt;author&gt;</w:instrText>
      </w:r>
      <w:r w:rsidRPr="004E02B7">
        <w:rPr>
          <w:color w:val="000000" w:themeColor="text1"/>
        </w:rPr>
        <w:instrText>翁杨</w:instrText>
      </w:r>
      <w:r w:rsidRPr="004E02B7">
        <w:rPr>
          <w:color w:val="000000" w:themeColor="text1"/>
        </w:rPr>
        <w:instrText>&lt;/author&gt;&lt;author&gt;</w:instrText>
      </w:r>
      <w:r w:rsidRPr="004E02B7">
        <w:rPr>
          <w:color w:val="000000" w:themeColor="text1"/>
        </w:rPr>
        <w:instrText>曾睿</w:instrText>
      </w:r>
      <w:r w:rsidRPr="004E02B7">
        <w:rPr>
          <w:color w:val="000000" w:themeColor="text1"/>
        </w:rPr>
        <w:instrText>&lt;/author&gt;&lt;author&gt;</w:instrText>
      </w:r>
      <w:r w:rsidRPr="004E02B7">
        <w:rPr>
          <w:color w:val="000000" w:themeColor="text1"/>
        </w:rPr>
        <w:instrText>吴陈铭</w:instrText>
      </w:r>
      <w:r w:rsidRPr="004E02B7">
        <w:rPr>
          <w:color w:val="000000" w:themeColor="text1"/>
        </w:rPr>
        <w:instrText>&lt;/author&gt;&lt;author&gt;</w:instrText>
      </w:r>
      <w:r w:rsidRPr="004E02B7">
        <w:rPr>
          <w:color w:val="000000" w:themeColor="text1"/>
        </w:rPr>
        <w:instrText>王猛</w:instrText>
      </w:r>
      <w:r w:rsidRPr="004E02B7">
        <w:rPr>
          <w:color w:val="000000" w:themeColor="text1"/>
        </w:rPr>
        <w:instrText>&lt;/author&gt;&lt;author&gt;</w:instrText>
      </w:r>
      <w:r w:rsidRPr="004E02B7">
        <w:rPr>
          <w:color w:val="000000" w:themeColor="text1"/>
        </w:rPr>
        <w:instrText>王秀杰</w:instrText>
      </w:r>
      <w:r w:rsidRPr="004E02B7">
        <w:rPr>
          <w:color w:val="000000" w:themeColor="text1"/>
        </w:rPr>
        <w:instrText>&lt;/author&gt;&lt;author&gt;</w:instrText>
      </w:r>
      <w:r w:rsidRPr="004E02B7">
        <w:rPr>
          <w:color w:val="000000" w:themeColor="text1"/>
        </w:rPr>
        <w:instrText>刘永进</w:instrText>
      </w:r>
      <w:r w:rsidRPr="004E02B7">
        <w:rPr>
          <w:color w:val="000000" w:themeColor="text1"/>
        </w:rPr>
        <w:instrText>&lt;/author&gt;&lt;/authors&gt;&lt;/contributors&gt;&lt;titles&gt;&lt;title&gt;</w:instrText>
      </w:r>
      <w:r w:rsidRPr="004E02B7">
        <w:rPr>
          <w:color w:val="000000" w:themeColor="text1"/>
        </w:rPr>
        <w:instrText>基于深度学习的农业植物表型研究综述</w:instrText>
      </w:r>
      <w:r w:rsidRPr="004E02B7">
        <w:rPr>
          <w:color w:val="000000" w:themeColor="text1"/>
        </w:rPr>
        <w:instrText>&lt;/title&gt;&lt;secondary-title&gt;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&lt;/secondary-title&gt;&lt;/titles&gt;&lt;periodical&gt;&lt;full-title&gt;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&lt;/full-title&gt;&lt;/periodical&gt;&lt;pages&gt;698-716&lt;/pages&gt;&lt;volume&gt;49&lt;/volume&gt;&lt;number&gt;6&lt;/number&gt;&lt;dates&gt;&lt;year&gt;2019&lt;/year&gt;&lt;/dates&gt;&lt;urls&gt;&lt;/urls&gt;&lt;/record&gt;&lt;/Cite&gt;&lt;/EndNote&gt;</w:instrText>
      </w:r>
      <w:r w:rsidRPr="004E02B7">
        <w:rPr>
          <w:color w:val="000000" w:themeColor="text1"/>
        </w:rPr>
        <w:fldChar w:fldCharType="separate"/>
      </w:r>
      <w:r w:rsidRPr="004E02B7">
        <w:rPr>
          <w:color w:val="000000" w:themeColor="text1"/>
        </w:rPr>
        <w:t>[</w:t>
      </w:r>
      <w:hyperlink w:anchor="_ENREF_10" w:tooltip="翁杨, 2019 #50" w:history="1">
        <w:r w:rsidR="00EF798E" w:rsidRPr="004E02B7">
          <w:rPr>
            <w:color w:val="000000" w:themeColor="text1"/>
          </w:rPr>
          <w:t>10</w:t>
        </w:r>
      </w:hyperlink>
      <w:r w:rsidRPr="004E02B7">
        <w:rPr>
          <w:color w:val="000000" w:themeColor="text1"/>
        </w:rPr>
        <w:t>]</w:t>
      </w:r>
      <w:r w:rsidRPr="004E02B7">
        <w:rPr>
          <w:color w:val="000000" w:themeColor="text1"/>
        </w:rPr>
        <w:fldChar w:fldCharType="end"/>
      </w:r>
      <w:r w:rsidRPr="008A61A8">
        <w:t>. With the development of artificial intelligence, the application of deep learning algorithms in plant disease identification has achieved remarkable results, especially convolutional neural networks (CNN), which do not require pre-required processes such as segmentation and feature extraction, and can automatically learn features in images as well as have excellent robustness and generalization ability</w:t>
      </w:r>
      <w:r w:rsidRPr="004E02B7">
        <w:fldChar w:fldCharType="begin"/>
      </w:r>
      <w:r w:rsidRPr="004E02B7">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4E02B7">
        <w:fldChar w:fldCharType="separate"/>
      </w:r>
      <w:r w:rsidRPr="004E02B7">
        <w:t>[</w:t>
      </w:r>
      <w:hyperlink w:anchor="_ENREF_11" w:tooltip="Sethy, 2020 #27" w:history="1">
        <w:r w:rsidR="00EF798E" w:rsidRPr="004E02B7">
          <w:t>11</w:t>
        </w:r>
      </w:hyperlink>
      <w:r w:rsidRPr="004E02B7">
        <w:t>]</w:t>
      </w:r>
      <w:r w:rsidRPr="004E02B7">
        <w:fldChar w:fldCharType="end"/>
      </w:r>
      <w:r w:rsidRPr="008A61A8">
        <w:t>.</w:t>
      </w:r>
    </w:p>
    <w:p w14:paraId="7A8C7AA4" w14:textId="18DB448D" w:rsidR="00C85025" w:rsidRPr="00C85025" w:rsidRDefault="00C85025" w:rsidP="00BA1C90">
      <w:pPr>
        <w:adjustRightInd w:val="0"/>
        <w:snapToGrid w:val="0"/>
        <w:spacing w:line="228" w:lineRule="auto"/>
        <w:ind w:left="2608" w:firstLine="425"/>
      </w:pPr>
      <w:r w:rsidRPr="00C85025">
        <w:t>In recent years, much research in the field of deep learning-based plant disease identification and classification has been conducted utilizing a migration learning approach, which typically involves using a pre-trained classical network model as the initial model and then fine-tuning it to adapt to plant disease datasets to solve plant disease identification and classification problems. Sagar et al.</w:t>
      </w:r>
      <w:r w:rsidRPr="004E02B7">
        <w:fldChar w:fldCharType="begin"/>
      </w:r>
      <w:r w:rsidRPr="004E02B7">
        <w:instrText xml:space="preserve"> ADDIN EN.CITE &lt;EndNote&gt;&lt;Cite&gt;&lt;Author&gt;Sagar&lt;/Author&gt;&lt;Year&gt;2021&lt;/Year&gt;&lt;RecNum&gt;28&lt;/RecNum&gt;&lt;DisplayText&gt;&lt;style face="superscript"&gt;[12]&lt;/style&gt;&lt;/DisplayText&gt;&lt;record&gt;&lt;rec-number&gt;28&lt;/rec-number&gt;&lt;foreign-keys&gt;&lt;key app="EN" db-id="rx0zzwte5rxfs2e05tapddz9x2vp9dxxe2e9" timestamp="1663981265"&gt;28&lt;/key&gt;&lt;/foreign-keys&gt;&lt;ref-type name="Journal Article"&gt;17&lt;/ref-type&gt;&lt;contributors&gt;&lt;authors&gt;&lt;author&gt;Sagar, Abhinav&lt;/author&gt;&lt;author&gt;Jacob, Dheeba&lt;/author&gt;&lt;/authors&gt;&lt;/contributors&gt;&lt;titles&gt;&lt;title&gt;On using transfer learning for plant disease detection&lt;/title&gt;&lt;secondary-title&gt;BioRxiv&lt;/secondary-title&gt;&lt;/titles&gt;&lt;periodical&gt;&lt;full-title&gt;BioRxiv&lt;/full-title&gt;&lt;/periodical&gt;&lt;pages&gt;2020.05. 22.110957&lt;/pages&gt;&lt;dates&gt;&lt;year&gt;2021&lt;/year&gt;&lt;/dates&gt;&lt;urls&gt;&lt;/urls&gt;&lt;/record&gt;&lt;/Cite&gt;&lt;/EndNote&gt;</w:instrText>
      </w:r>
      <w:r w:rsidRPr="004E02B7">
        <w:fldChar w:fldCharType="separate"/>
      </w:r>
      <w:r w:rsidRPr="004E02B7">
        <w:t>[</w:t>
      </w:r>
      <w:hyperlink w:anchor="_ENREF_12" w:tooltip="Sagar, 2021 #28" w:history="1">
        <w:r w:rsidR="00EF798E" w:rsidRPr="004E02B7">
          <w:t>12</w:t>
        </w:r>
      </w:hyperlink>
      <w:r w:rsidRPr="004E02B7">
        <w:t>]</w:t>
      </w:r>
      <w:r w:rsidRPr="004E02B7">
        <w:fldChar w:fldCharType="end"/>
      </w:r>
      <w:r w:rsidRPr="00C85025">
        <w:t xml:space="preserve"> used the pre-trained models InceptionV3, InceptionResNetV2, ResNet50, </w:t>
      </w:r>
      <w:proofErr w:type="spellStart"/>
      <w:r w:rsidRPr="00C85025">
        <w:t>MobileNet</w:t>
      </w:r>
      <w:proofErr w:type="spellEnd"/>
      <w:r w:rsidRPr="00C85025">
        <w:t xml:space="preserve"> and Densenet169 to classify plant disease images in the PlantVillage dataset containing 38 classes by fine-tuning the last layer of the network model, and finally ResNet50 achieved the highest accuracy of 0.982. Mohanty et al.</w:t>
      </w:r>
      <w:r w:rsidRPr="004E02B7">
        <w:fldChar w:fldCharType="begin"/>
      </w:r>
      <w:r w:rsidRPr="004E02B7">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E02B7">
        <w:fldChar w:fldCharType="separate"/>
      </w:r>
      <w:r w:rsidRPr="004E02B7">
        <w:t>[</w:t>
      </w:r>
      <w:hyperlink w:anchor="_ENREF_13" w:tooltip="Mohanty, 2016 #15" w:history="1">
        <w:r w:rsidR="00EF798E" w:rsidRPr="004E02B7">
          <w:t>13</w:t>
        </w:r>
      </w:hyperlink>
      <w:r w:rsidRPr="004E02B7">
        <w:t>]</w:t>
      </w:r>
      <w:r w:rsidRPr="004E02B7">
        <w:fldChar w:fldCharType="end"/>
      </w:r>
      <w:r w:rsidRPr="00C85025">
        <w:t xml:space="preserve"> similarly used the PlantVillage dataset with 38 classes and employed the classical network models </w:t>
      </w:r>
      <w:proofErr w:type="spellStart"/>
      <w:r w:rsidRPr="00C85025">
        <w:t>AlexNet</w:t>
      </w:r>
      <w:proofErr w:type="spellEnd"/>
      <w:r w:rsidRPr="00C85025">
        <w:t xml:space="preserve"> and </w:t>
      </w:r>
      <w:proofErr w:type="spellStart"/>
      <w:r w:rsidRPr="00C85025">
        <w:t>GoogLeNet</w:t>
      </w:r>
      <w:proofErr w:type="spellEnd"/>
      <w:r w:rsidRPr="00C85025">
        <w:t xml:space="preserve">, and then adopted both migration learning and ab initio training methods to classify plant disease images, eventually with the migration learning training method, </w:t>
      </w:r>
      <w:proofErr w:type="spellStart"/>
      <w:r w:rsidRPr="00C85025">
        <w:t>GoogLeNet</w:t>
      </w:r>
      <w:proofErr w:type="spellEnd"/>
      <w:r w:rsidRPr="00C85025">
        <w:t xml:space="preserve"> achieved the highest 99.35% test accuracy. Nevertheless, the method has some limitations, firstly, the accuracy of the model is substantially reduced when tested for images taken from realistic scenes; secondly, it is limited by the homogeneous background and oriented to the classification of individual leaves; finally, the proposed method can only be used as a complement to existing solutions for disease diagnosis. Brahimi et al.</w:t>
      </w:r>
      <w:r w:rsidRPr="004E02B7">
        <w:fldChar w:fldCharType="begin"/>
      </w:r>
      <w:r w:rsidRPr="004E02B7">
        <w:instrText xml:space="preserve"> ADDIN EN.CITE &lt;EndNote&gt;&lt;Cite&gt;&lt;Author&gt;Brahimi&lt;/Author&gt;&lt;Year&gt;2017&lt;/Year&gt;&lt;RecNum&gt;44&lt;/RecNum&gt;&lt;DisplayText&gt;&lt;style face="superscript"&gt;[14]&lt;/style&gt;&lt;/DisplayText&gt;&lt;record&gt;&lt;rec-number&gt;44&lt;/rec-number&gt;&lt;foreign-keys&gt;&lt;key app="EN" db-id="rx0zzwte5rxfs2e05tapddz9x2vp9dxxe2e9" timestamp="1665231445"&gt;44&lt;/key&gt;&lt;/foreign-keys&gt;&lt;ref-type name="Journal Article"&gt;17&lt;/ref-type&gt;&lt;contributors&gt;&lt;authors&gt;&lt;author&gt;Brahimi, Mohammed&lt;/author&gt;&lt;author&gt;Boukhalfa, Kamel&lt;/author&gt;&lt;author&gt;Moussaoui, Abdelouahab&lt;/author&gt;&lt;/authors&gt;&lt;/contributors&gt;&lt;titles&gt;&lt;title&gt;Deep learning for tomato diseases: classification and symptoms visualization&lt;/title&gt;&lt;secondary-title&gt;Applied Artificial Intelligence&lt;/secondary-title&gt;&lt;/titles&gt;&lt;periodical&gt;&lt;full-title&gt;Applied Artificial Intelligence&lt;/full-title&gt;&lt;/periodical&gt;&lt;pages&gt;299-315&lt;/pages&gt;&lt;volume&gt;31&lt;/volume&gt;&lt;number&gt;4&lt;/number&gt;&lt;dates&gt;&lt;year&gt;2017&lt;/year&gt;&lt;/dates&gt;&lt;isbn&gt;0883-9514&lt;/isbn&gt;&lt;urls&gt;&lt;/urls&gt;&lt;/record&gt;&lt;/Cite&gt;&lt;/EndNote&gt;</w:instrText>
      </w:r>
      <w:r w:rsidRPr="004E02B7">
        <w:fldChar w:fldCharType="separate"/>
      </w:r>
      <w:r w:rsidRPr="004E02B7">
        <w:t>[</w:t>
      </w:r>
      <w:hyperlink w:anchor="_ENREF_14" w:tooltip="Brahimi, 2017 #44" w:history="1">
        <w:r w:rsidR="00EF798E" w:rsidRPr="004E02B7">
          <w:t>14</w:t>
        </w:r>
      </w:hyperlink>
      <w:r w:rsidRPr="004E02B7">
        <w:t>]</w:t>
      </w:r>
      <w:r w:rsidRPr="004E02B7">
        <w:fldChar w:fldCharType="end"/>
      </w:r>
      <w:r w:rsidRPr="00C85025">
        <w:t xml:space="preserve"> also implemented classification of nine tomato disease leaf images extracted from the PlantVillage public dataset using pre-trained </w:t>
      </w:r>
      <w:proofErr w:type="spellStart"/>
      <w:r w:rsidRPr="00C85025">
        <w:t>AlexNet</w:t>
      </w:r>
      <w:proofErr w:type="spellEnd"/>
      <w:r w:rsidRPr="00C85025">
        <w:t xml:space="preserve"> and </w:t>
      </w:r>
      <w:proofErr w:type="spellStart"/>
      <w:r w:rsidRPr="00C85025">
        <w:t>GoogleNet</w:t>
      </w:r>
      <w:proofErr w:type="spellEnd"/>
      <w:r w:rsidRPr="00C85025">
        <w:t xml:space="preserve">, and used visualization methods to understand symptoms and </w:t>
      </w:r>
      <w:proofErr w:type="spellStart"/>
      <w:r w:rsidRPr="00C85025">
        <w:t>oclusion</w:t>
      </w:r>
      <w:proofErr w:type="spellEnd"/>
      <w:r w:rsidRPr="00C85025">
        <w:t xml:space="preserve"> techniques to locate</w:t>
      </w:r>
      <w:r w:rsidR="002226E3">
        <w:t xml:space="preserve"> disease regions in the </w:t>
      </w:r>
      <w:proofErr w:type="spellStart"/>
      <w:r w:rsidR="002226E3">
        <w:t>leaves.</w:t>
      </w:r>
      <w:r w:rsidRPr="00C85025">
        <w:t>Too</w:t>
      </w:r>
      <w:proofErr w:type="spellEnd"/>
      <w:r w:rsidRPr="00C85025">
        <w:t xml:space="preserve"> et al.</w:t>
      </w:r>
      <w:r w:rsidRPr="004E02B7">
        <w:fldChar w:fldCharType="begin"/>
      </w:r>
      <w:r w:rsidRPr="004E02B7">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E02B7">
        <w:fldChar w:fldCharType="separate"/>
      </w:r>
      <w:r w:rsidRPr="004E02B7">
        <w:t>[</w:t>
      </w:r>
      <w:hyperlink w:anchor="_ENREF_15" w:tooltip="Too, 2019 #19" w:history="1">
        <w:r w:rsidR="00EF798E" w:rsidRPr="004E02B7">
          <w:t>15</w:t>
        </w:r>
      </w:hyperlink>
      <w:r w:rsidRPr="004E02B7">
        <w:t>]</w:t>
      </w:r>
      <w:r w:rsidRPr="004E02B7">
        <w:fldChar w:fldCharType="end"/>
      </w:r>
      <w:r w:rsidRPr="00C85025">
        <w:t xml:space="preserve"> equally used plant disease images from the PlantVillage dataset containing 38 classes for classification, in which various classical networks such as VGG-16, Inception V4, DenseNets-121, ResNet-50, ResNet-101, and ResNet-152 were fine-tuned and comparatively evaluated. Overall, DenseNet121 performed the best, achieving 99.75% test accuracy with only 7.1M model parameters. </w:t>
      </w:r>
      <w:proofErr w:type="spellStart"/>
      <w:r w:rsidRPr="00C85025">
        <w:t>Sethy</w:t>
      </w:r>
      <w:proofErr w:type="spellEnd"/>
      <w:r w:rsidRPr="00C85025">
        <w:t xml:space="preserve"> </w:t>
      </w:r>
      <w:r w:rsidRPr="00C85025">
        <w:lastRenderedPageBreak/>
        <w:t>et al.</w:t>
      </w:r>
      <w:r w:rsidRPr="00C85025">
        <w:fldChar w:fldCharType="begin"/>
      </w:r>
      <w:r w:rsidRPr="00C85025">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C85025">
        <w:fldChar w:fldCharType="separate"/>
      </w:r>
      <w:r w:rsidRPr="00C85025">
        <w:rPr>
          <w:vertAlign w:val="superscript"/>
        </w:rPr>
        <w:t>[</w:t>
      </w:r>
      <w:hyperlink w:anchor="_ENREF_11" w:tooltip="Sethy, 2020 #27" w:history="1">
        <w:r w:rsidR="00EF798E" w:rsidRPr="00C85025">
          <w:rPr>
            <w:vertAlign w:val="superscript"/>
          </w:rPr>
          <w:t>11</w:t>
        </w:r>
      </w:hyperlink>
      <w:r w:rsidRPr="00C85025">
        <w:rPr>
          <w:vertAlign w:val="superscript"/>
        </w:rPr>
        <w:t>]</w:t>
      </w:r>
      <w:r w:rsidRPr="00C85025">
        <w:fldChar w:fldCharType="end"/>
      </w:r>
      <w:r w:rsidRPr="00C85025">
        <w:t xml:space="preserve"> evaluated the performance of 13 CNN models to identify four rice diseases under migration learning and deep feature plus support vector machine approaches, and the experimental results showed that deep feature plus support vector machine was superior to migration learning for classification. Among them, ResNet50 with deep features plus SVM performed the best with an F1 score of 0.9838. Rangarajan et al.</w:t>
      </w:r>
      <w:r w:rsidRPr="004E02B7">
        <w:fldChar w:fldCharType="begin"/>
      </w:r>
      <w:r w:rsidRPr="004E02B7">
        <w:instrText xml:space="preserve"> ADDIN EN.CITE &lt;EndNote&gt;&lt;Cite&gt;&lt;Author&gt;Rangarajan&lt;/Author&gt;&lt;Year&gt;2022&lt;/Year&gt;&lt;RecNum&gt;30&lt;/RecNum&gt;&lt;DisplayText&gt;&lt;style face="superscript"&gt;[16]&lt;/style&gt;&lt;/DisplayText&gt;&lt;record&gt;&lt;rec-number&gt;30&lt;/rec-number&gt;&lt;foreign-keys&gt;&lt;key app="EN" db-id="rx0zzwte5rxfs2e05tapddz9x2vp9dxxe2e9" timestamp="1663989392"&gt;30&lt;/key&gt;&lt;/foreign-keys&gt;&lt;ref-type name="Journal Article"&gt;17&lt;/ref-type&gt;&lt;contributors&gt;&lt;authors&gt;&lt;author&gt;Rangarajan, Aravind Krishnaswamy&lt;/author&gt;&lt;author&gt;Whetton, Rebecca Louise&lt;/author&gt;&lt;author&gt;Mouazen, Abdul Mounem&lt;/author&gt;&lt;/authors&gt;&lt;/contributors&gt;&lt;titles&gt;&lt;title&gt;Detection of fusarium head blight in wheat using hyperspectral data and deep learning&lt;/title&gt;&lt;secondary-title&gt;Expert Systems with Applications&lt;/secondary-title&gt;&lt;/titles&gt;&lt;periodical&gt;&lt;full-title&gt;Expert Systems with Applications&lt;/full-title&gt;&lt;/periodical&gt;&lt;pages&gt;118240&lt;/pages&gt;&lt;volume&gt;208&lt;/volume&gt;&lt;dates&gt;&lt;year&gt;2022&lt;/year&gt;&lt;/dates&gt;&lt;isbn&gt;0957-4174&lt;/isbn&gt;&lt;urls&gt;&lt;/urls&gt;&lt;/record&gt;&lt;/Cite&gt;&lt;/EndNote&gt;</w:instrText>
      </w:r>
      <w:r w:rsidRPr="004E02B7">
        <w:fldChar w:fldCharType="separate"/>
      </w:r>
      <w:r w:rsidRPr="004E02B7">
        <w:t>[</w:t>
      </w:r>
      <w:hyperlink w:anchor="_ENREF_16" w:tooltip="Rangarajan, 2022 #30" w:history="1">
        <w:r w:rsidR="00EF798E" w:rsidRPr="004E02B7">
          <w:t>16</w:t>
        </w:r>
      </w:hyperlink>
      <w:r w:rsidRPr="004E02B7">
        <w:t>]</w:t>
      </w:r>
      <w:r w:rsidRPr="004E02B7">
        <w:fldChar w:fldCharType="end"/>
      </w:r>
      <w:r w:rsidRPr="00C85025">
        <w:t xml:space="preserve"> used eight different pre-trained lightweight CNN models to automatically extract </w:t>
      </w:r>
      <w:r w:rsidRPr="00C85025">
        <w:rPr>
          <w:color w:val="000000" w:themeColor="text1"/>
        </w:rPr>
        <w:t>fusarium head blight</w:t>
      </w:r>
      <w:r w:rsidRPr="00C85025">
        <w:t xml:space="preserve"> features and experimental results demonstrated the robustness of the method in identifying </w:t>
      </w:r>
      <w:r w:rsidRPr="00C85025">
        <w:rPr>
          <w:color w:val="000000" w:themeColor="text1"/>
        </w:rPr>
        <w:t>fusarium head blight</w:t>
      </w:r>
      <w:r w:rsidRPr="00C85025">
        <w:t xml:space="preserve"> infected and healthy wheat corresponding pixels under laboratory conditions and motivated the exploitation of realistic scene data. Its limitations are limited hyperspectral data and poor detection of field data.</w:t>
      </w:r>
    </w:p>
    <w:p w14:paraId="7A49E986" w14:textId="696FC3F0" w:rsidR="00C85025" w:rsidRPr="00C85025" w:rsidRDefault="00C85025" w:rsidP="00BA1C90">
      <w:pPr>
        <w:adjustRightInd w:val="0"/>
        <w:snapToGrid w:val="0"/>
        <w:spacing w:line="228" w:lineRule="auto"/>
        <w:ind w:left="2608" w:firstLine="425"/>
      </w:pPr>
      <w:r w:rsidRPr="00C85025">
        <w:t xml:space="preserve">In addition, scholars have proposed some networks based on improved classical networks or constructing their own networks to further improve the accuracy and efficiency of plant disease identification. </w:t>
      </w:r>
      <w:r w:rsidRPr="00C85025">
        <w:rPr>
          <w:color w:val="000000" w:themeColor="text1"/>
        </w:rPr>
        <w:t>Bao et al.</w:t>
      </w:r>
      <w:r w:rsidRPr="00AC2169">
        <w:fldChar w:fldCharType="begin"/>
      </w:r>
      <w:r w:rsidRPr="00AC2169">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AC2169">
        <w:fldChar w:fldCharType="separate"/>
      </w:r>
      <w:r w:rsidRPr="00AC2169">
        <w:t>[</w:t>
      </w:r>
      <w:hyperlink w:anchor="_ENREF_3" w:tooltip="Bao, 2021 #32" w:history="1">
        <w:r w:rsidR="00EF798E" w:rsidRPr="00AC2169">
          <w:t>3</w:t>
        </w:r>
      </w:hyperlink>
      <w:r w:rsidRPr="00AC2169">
        <w:t>]</w:t>
      </w:r>
      <w:r w:rsidRPr="00AC2169">
        <w:fldChar w:fldCharType="end"/>
      </w:r>
      <w:r w:rsidRPr="00C85025">
        <w:rPr>
          <w:color w:val="000000" w:themeColor="text1"/>
        </w:rPr>
        <w:t xml:space="preserve"> designed a lightweight convolutional neural network model </w:t>
      </w:r>
      <w:proofErr w:type="spellStart"/>
      <w:r w:rsidRPr="00C85025">
        <w:rPr>
          <w:color w:val="000000" w:themeColor="text1"/>
        </w:rPr>
        <w:t>SimpleNet</w:t>
      </w:r>
      <w:proofErr w:type="spellEnd"/>
      <w:r w:rsidRPr="00C85025">
        <w:rPr>
          <w:color w:val="000000" w:themeColor="text1"/>
        </w:rPr>
        <w:t xml:space="preserve"> for automatic recognition of fungal spot and scab images on wheat spikes in natural scenes in the field.</w:t>
      </w:r>
      <w:r w:rsidRPr="00C85025">
        <w:t xml:space="preserve"> The </w:t>
      </w:r>
      <w:proofErr w:type="spellStart"/>
      <w:r w:rsidRPr="00C85025">
        <w:t>SimpleNet</w:t>
      </w:r>
      <w:proofErr w:type="spellEnd"/>
      <w:r w:rsidRPr="00C85025">
        <w:t xml:space="preserve"> model first uses the inverted residual block as the main module and adds the CBAM module to the inverted residual block to focus the model on the wheat spike disease region, and then also utilizes the feature fusion module to achieve the fusion of shallow and deep features to reduce the loss of detailed features of wheat spike disease during </w:t>
      </w:r>
      <w:proofErr w:type="spellStart"/>
      <w:r w:rsidRPr="00C85025">
        <w:t>downsampling</w:t>
      </w:r>
      <w:proofErr w:type="spellEnd"/>
      <w:r w:rsidRPr="00C85025">
        <w:t>. It was demonstrated that the model can be ported to mobile devices to facilitate accurate identification of wheat spike disease, but this method is only applicable to winter wheat spike images, which is a data limitation of this study. Goyal et al.</w:t>
      </w:r>
      <w:r w:rsidRPr="00CA6DEF">
        <w:fldChar w:fldCharType="begin"/>
      </w:r>
      <w:r w:rsidRPr="00CA6DEF">
        <w:instrText xml:space="preserve"> ADDIN EN.CITE &lt;EndNote&gt;&lt;Cite&gt;&lt;Author&gt;Goyal&lt;/Author&gt;&lt;Year&gt;2021&lt;/Year&gt;&lt;RecNum&gt;29&lt;/RecNum&gt;&lt;DisplayText&gt;&lt;style face="superscript"&gt;[17]&lt;/style&gt;&lt;/DisplayText&gt;&lt;record&gt;&lt;rec-number&gt;29&lt;/rec-number&gt;&lt;foreign-keys&gt;&lt;key app="EN" db-id="rx0zzwte5rxfs2e05tapddz9x2vp9dxxe2e9" timestamp="1663987328"&gt;29&lt;/key&gt;&lt;/foreign-keys&gt;&lt;ref-type name="Journal Article"&gt;17&lt;/ref-type&gt;&lt;contributors&gt;&lt;authors&gt;&lt;author&gt;Goyal, Lakshay&lt;/author&gt;&lt;author&gt;Sharma, Chandra Mani&lt;/author&gt;&lt;author&gt;Singh, Anupam&lt;/author&gt;&lt;author&gt;Singh, Pradeep Kumar&lt;/author&gt;&lt;/authors&gt;&lt;/contributors&gt;&lt;titles&gt;&lt;title&gt;Leaf and spike wheat disease detection &amp;amp; classification using an improved deep convolutional architecture&lt;/title&gt;&lt;secondary-title&gt;Informatics in Medicine Unlocked&lt;/secondary-title&gt;&lt;/titles&gt;&lt;periodical&gt;&lt;full-title&gt;Informatics in Medicine Unlocked&lt;/full-title&gt;&lt;/periodical&gt;&lt;pages&gt;100642&lt;/pages&gt;&lt;volume&gt;25&lt;/volume&gt;&lt;dates&gt;&lt;year&gt;2021&lt;/year&gt;&lt;/dates&gt;&lt;isbn&gt;2352-9148&lt;/isbn&gt;&lt;urls&gt;&lt;/urls&gt;&lt;/record&gt;&lt;/Cite&gt;&lt;/EndNote&gt;</w:instrText>
      </w:r>
      <w:r w:rsidRPr="00CA6DEF">
        <w:fldChar w:fldCharType="separate"/>
      </w:r>
      <w:r w:rsidRPr="00CA6DEF">
        <w:t>[</w:t>
      </w:r>
      <w:hyperlink w:anchor="_ENREF_17" w:tooltip="Goyal, 2021 #29" w:history="1">
        <w:r w:rsidR="00EF798E" w:rsidRPr="00CA6DEF">
          <w:t>17</w:t>
        </w:r>
      </w:hyperlink>
      <w:r w:rsidRPr="00CA6DEF">
        <w:t>]</w:t>
      </w:r>
      <w:r w:rsidRPr="00CA6DEF">
        <w:fldChar w:fldCharType="end"/>
      </w:r>
      <w:r w:rsidRPr="00CA6DEF">
        <w:t xml:space="preserve"> </w:t>
      </w:r>
      <w:r w:rsidRPr="00C85025">
        <w:t>constructed a deep convolutional architecture containing 21 convolutional layers, 7 maximum pooling layers and 3 fully connected layers, and the architecture achieved good recognition results on the LWDCD2020 dataset containing 10 wheat diseases. Liu et al.</w:t>
      </w:r>
      <w:r w:rsidRPr="00CA6DEF">
        <w:fldChar w:fldCharType="begin"/>
      </w:r>
      <w:r w:rsidRPr="00CA6DEF">
        <w:instrText xml:space="preserve"> ADDIN EN.CITE &lt;EndNote&gt;&lt;Cite&gt;&lt;Author&gt;Liu&lt;/Author&gt;&lt;Year&gt;2017&lt;/Year&gt;&lt;RecNum&gt;20&lt;/RecNum&gt;&lt;DisplayText&gt;&lt;style face="superscript"&gt;[18]&lt;/style&gt;&lt;/DisplayText&gt;&lt;record&gt;&lt;rec-number&gt;20&lt;/rec-number&gt;&lt;foreign-keys&gt;&lt;key app="EN" db-id="rx0zzwte5rxfs2e05tapddz9x2vp9dxxe2e9" timestamp="1663935521"&gt;20&lt;/key&gt;&lt;/foreign-keys&gt;&lt;ref-type name="Journal Article"&gt;17&lt;/ref-type&gt;&lt;contributors&gt;&lt;authors&gt;&lt;author&gt;Liu, Bin&lt;/author&gt;&lt;author&gt;Zhang, Yun&lt;/author&gt;&lt;author&gt;He, DongJian&lt;/author&gt;&lt;author&gt;Li, Yuxiang&lt;/author&gt;&lt;/authors&gt;&lt;/contributors&gt;&lt;titles&gt;&lt;title&gt;Identification of apple leaf diseases based on deep convolutional neural networks&lt;/title&gt;&lt;secondary-title&gt;Symmetry&lt;/secondary-title&gt;&lt;/titles&gt;&lt;periodical&gt;&lt;full-title&gt;Symmetry&lt;/full-title&gt;&lt;/periodical&gt;&lt;pages&gt;11&lt;/pages&gt;&lt;volume&gt;10&lt;/volume&gt;&lt;number&gt;1&lt;/number&gt;&lt;dates&gt;&lt;year&gt;2017&lt;/year&gt;&lt;/dates&gt;&lt;isbn&gt;2073-8994&lt;/isbn&gt;&lt;urls&gt;&lt;/urls&gt;&lt;/record&gt;&lt;/Cite&gt;&lt;/EndNote&gt;</w:instrText>
      </w:r>
      <w:r w:rsidRPr="00CA6DEF">
        <w:fldChar w:fldCharType="separate"/>
      </w:r>
      <w:r w:rsidRPr="00CA6DEF">
        <w:t>[</w:t>
      </w:r>
      <w:hyperlink w:anchor="_ENREF_18" w:tooltip="Liu, 2017 #20" w:history="1">
        <w:r w:rsidR="00EF798E" w:rsidRPr="00CA6DEF">
          <w:t>18</w:t>
        </w:r>
      </w:hyperlink>
      <w:r w:rsidRPr="00CA6DEF">
        <w:t>]</w:t>
      </w:r>
      <w:r w:rsidRPr="00CA6DEF">
        <w:fldChar w:fldCharType="end"/>
      </w:r>
      <w:r w:rsidRPr="00C85025">
        <w:t xml:space="preserve"> proposed a novel deep convolutional neural network model to accurately identify apple leaf diseases, which is a network built on the basis of </w:t>
      </w:r>
      <w:proofErr w:type="spellStart"/>
      <w:r w:rsidRPr="00C85025">
        <w:t>AlexNet</w:t>
      </w:r>
      <w:proofErr w:type="spellEnd"/>
      <w:r w:rsidRPr="00C85025">
        <w:t xml:space="preserve"> and </w:t>
      </w:r>
      <w:proofErr w:type="spellStart"/>
      <w:r w:rsidRPr="00C85025">
        <w:t>GoogLeNet</w:t>
      </w:r>
      <w:proofErr w:type="spellEnd"/>
      <w:r w:rsidRPr="00C85025">
        <w:t xml:space="preserve">, with the first five convolutional layers of </w:t>
      </w:r>
      <w:proofErr w:type="spellStart"/>
      <w:r w:rsidRPr="00C85025">
        <w:t>AlexNet</w:t>
      </w:r>
      <w:proofErr w:type="spellEnd"/>
      <w:r w:rsidRPr="00C85025">
        <w:t xml:space="preserve"> in the head and two maximum pooling layers and two </w:t>
      </w:r>
      <w:proofErr w:type="spellStart"/>
      <w:r w:rsidRPr="00C85025">
        <w:t>GoogleNet</w:t>
      </w:r>
      <w:proofErr w:type="spellEnd"/>
      <w:r w:rsidRPr="00C85025">
        <w:t xml:space="preserve"> Inception structures cascaded together in the tail. The experimental results show that the model can achieve 97.62% recognition accuracy, but its limitations are the limited data variety and the inability to detect apple leaf diseases in real time. </w:t>
      </w:r>
      <w:r w:rsidRPr="00C85025">
        <w:rPr>
          <w:color w:val="000000" w:themeColor="text1"/>
        </w:rPr>
        <w:t>Peng Sun et al.</w:t>
      </w:r>
      <w:r w:rsidRPr="002B4CE3">
        <w:rPr>
          <w:color w:val="000000" w:themeColor="text1"/>
        </w:rPr>
        <w:fldChar w:fldCharType="begin"/>
      </w:r>
      <w:r w:rsidRPr="002B4CE3">
        <w:rPr>
          <w:color w:val="000000" w:themeColor="text1"/>
        </w:rPr>
        <w:instrText xml:space="preserve"> ADDIN EN.CITE &lt;EndNote&gt;&lt;Cite&gt;&lt;Author&gt;</w:instrText>
      </w:r>
      <w:r w:rsidRPr="002B4CE3">
        <w:rPr>
          <w:color w:val="000000" w:themeColor="text1"/>
        </w:rPr>
        <w:instrText>孙鹏</w:instrText>
      </w:r>
      <w:r w:rsidRPr="002B4CE3">
        <w:rPr>
          <w:color w:val="000000" w:themeColor="text1"/>
        </w:rPr>
        <w:instrText>&lt;/Author&gt;&lt;Year&gt;2020&lt;/Year&gt;&lt;RecNum&gt;101&lt;/RecNum&gt;&lt;DisplayText&gt;&lt;style face="superscript"&gt;[19]&lt;/style&gt;&lt;/DisplayText&gt;&lt;record&gt;&lt;rec-number&gt;101&lt;/rec-number&gt;&lt;foreign-keys&gt;&lt;key app="EN" db-id="rx0zzwte5rxfs2e05tapddz9x2vp9dxxe2e9" timestamp="1668066005"&gt;101&lt;/key&gt;&lt;/foreign-keys&gt;&lt;ref-type name="Journal Article"&gt;17&lt;/ref-type&gt;&lt;contributors&gt;&lt;authors&gt;&lt;author&gt;</w:instrText>
      </w:r>
      <w:r w:rsidRPr="002B4CE3">
        <w:rPr>
          <w:color w:val="000000" w:themeColor="text1"/>
        </w:rPr>
        <w:instrText>孙鹏</w:instrText>
      </w:r>
      <w:r w:rsidRPr="002B4CE3">
        <w:rPr>
          <w:color w:val="000000" w:themeColor="text1"/>
        </w:rPr>
        <w:instrText>&lt;/author&gt;&lt;author&gt;</w:instrText>
      </w:r>
      <w:r w:rsidRPr="002B4CE3">
        <w:rPr>
          <w:color w:val="000000" w:themeColor="text1"/>
        </w:rPr>
        <w:instrText>陈桂芬</w:instrText>
      </w:r>
      <w:r w:rsidRPr="002B4CE3">
        <w:rPr>
          <w:color w:val="000000" w:themeColor="text1"/>
        </w:rPr>
        <w:instrText>&lt;/author&gt;&lt;author&gt;</w:instrText>
      </w:r>
      <w:r w:rsidRPr="002B4CE3">
        <w:rPr>
          <w:color w:val="000000" w:themeColor="text1"/>
        </w:rPr>
        <w:instrText>曹丽英</w:instrText>
      </w:r>
      <w:r w:rsidRPr="002B4CE3">
        <w:rPr>
          <w:color w:val="000000" w:themeColor="text1"/>
        </w:rPr>
        <w:instrText>&lt;/author&gt;&lt;/authors&gt;&lt;/contributors&gt;&lt;auth-address&gt;</w:instrText>
      </w:r>
      <w:r w:rsidRPr="002B4CE3">
        <w:rPr>
          <w:color w:val="000000" w:themeColor="text1"/>
        </w:rPr>
        <w:instrText>吉林农业大学信息技术学院</w:instrText>
      </w:r>
      <w:r w:rsidRPr="002B4CE3">
        <w:rPr>
          <w:color w:val="000000" w:themeColor="text1"/>
        </w:rPr>
        <w:instrText>;&lt;/auth-address&gt;&lt;titles&gt;&lt;title&gt;</w:instrText>
      </w:r>
      <w:r w:rsidRPr="002B4CE3">
        <w:rPr>
          <w:color w:val="000000" w:themeColor="text1"/>
        </w:rPr>
        <w:instrText>基于注意力卷积神经网络的大豆害虫图像识别</w:instrText>
      </w:r>
      <w:r w:rsidRPr="002B4CE3">
        <w:rPr>
          <w:color w:val="000000" w:themeColor="text1"/>
        </w:rPr>
        <w:instrText>&lt;/title&gt;&lt;secondary-title&gt;</w:instrText>
      </w:r>
      <w:r w:rsidRPr="002B4CE3">
        <w:rPr>
          <w:color w:val="000000" w:themeColor="text1"/>
        </w:rPr>
        <w:instrText>中国农机化学报</w:instrText>
      </w:r>
      <w:r w:rsidRPr="002B4CE3">
        <w:rPr>
          <w:color w:val="000000" w:themeColor="text1"/>
        </w:rPr>
        <w:instrText>&lt;/secondary-title&gt;&lt;/titles&gt;&lt;periodical&gt;&lt;full-title&gt;</w:instrText>
      </w:r>
      <w:r w:rsidRPr="002B4CE3">
        <w:rPr>
          <w:color w:val="000000" w:themeColor="text1"/>
        </w:rPr>
        <w:instrText>中国农机化学报</w:instrText>
      </w:r>
      <w:r w:rsidRPr="002B4CE3">
        <w:rPr>
          <w:color w:val="000000" w:themeColor="text1"/>
        </w:rPr>
        <w:instrText>&lt;/full-title&gt;&lt;/periodical&gt;&lt;pages&gt;171-176&lt;/pages&gt;&lt;volume&gt;41&lt;/volume&gt;&lt;number&gt;02&lt;/number&gt;&lt;keywords&gt;&lt;keyword&gt;</w:instrText>
      </w:r>
      <w:r w:rsidRPr="002B4CE3">
        <w:rPr>
          <w:color w:val="000000" w:themeColor="text1"/>
        </w:rPr>
        <w:instrText>注意力机制</w:instrText>
      </w:r>
      <w:r w:rsidRPr="002B4CE3">
        <w:rPr>
          <w:color w:val="000000" w:themeColor="text1"/>
        </w:rPr>
        <w:instrText>&lt;/keyword&gt;&lt;keyword&gt;</w:instrText>
      </w:r>
      <w:r w:rsidRPr="002B4CE3">
        <w:rPr>
          <w:color w:val="000000" w:themeColor="text1"/>
        </w:rPr>
        <w:instrText>卷积神经网络</w:instrText>
      </w:r>
      <w:r w:rsidRPr="002B4CE3">
        <w:rPr>
          <w:color w:val="000000" w:themeColor="text1"/>
        </w:rPr>
        <w:instrText>&lt;/keyword&gt;&lt;keyword&gt;</w:instrText>
      </w:r>
      <w:r w:rsidRPr="002B4CE3">
        <w:rPr>
          <w:color w:val="000000" w:themeColor="text1"/>
        </w:rPr>
        <w:instrText>大豆害虫识别</w:instrText>
      </w:r>
      <w:r w:rsidRPr="002B4CE3">
        <w:rPr>
          <w:color w:val="000000" w:themeColor="text1"/>
        </w:rPr>
        <w:instrText>&lt;/keyword&gt;&lt;/keywords&gt;&lt;dates&gt;&lt;year&gt;2020&lt;/year&gt;&lt;/dates&gt;&lt;isbn&gt;2095-5553&lt;/isbn&gt;&lt;call-num&gt;32-1837/S&lt;/call-num&gt;&lt;urls&gt;&lt;/urls&gt;&lt;electronic-resource-num&gt;10.13733/j.jcam.issn.2095-5553.2020.02.26&lt;/electronic-resource-num&gt;&lt;remote-database-provider&gt;Cnki&lt;/remote-database-provider&gt;&lt;/record&gt;&lt;/Cite&gt;&lt;/EndNote&gt;</w:instrText>
      </w:r>
      <w:r w:rsidRPr="002B4CE3">
        <w:rPr>
          <w:color w:val="000000" w:themeColor="text1"/>
        </w:rPr>
        <w:fldChar w:fldCharType="separate"/>
      </w:r>
      <w:r w:rsidRPr="002B4CE3">
        <w:rPr>
          <w:color w:val="000000" w:themeColor="text1"/>
        </w:rPr>
        <w:t>[</w:t>
      </w:r>
      <w:hyperlink w:anchor="_ENREF_19" w:tooltip="孙鹏, 2020 #101" w:history="1">
        <w:r w:rsidR="00EF798E" w:rsidRPr="002B4CE3">
          <w:rPr>
            <w:color w:val="000000" w:themeColor="text1"/>
          </w:rPr>
          <w:t>19</w:t>
        </w:r>
      </w:hyperlink>
      <w:r w:rsidRPr="002B4CE3">
        <w:rPr>
          <w:color w:val="000000" w:themeColor="text1"/>
        </w:rPr>
        <w:t>]</w:t>
      </w:r>
      <w:r w:rsidRPr="002B4CE3">
        <w:rPr>
          <w:color w:val="000000" w:themeColor="text1"/>
        </w:rPr>
        <w:fldChar w:fldCharType="end"/>
      </w:r>
      <w:r w:rsidRPr="00C85025">
        <w:rPr>
          <w:color w:val="000000" w:themeColor="text1"/>
        </w:rPr>
        <w:t xml:space="preserve"> applied a convolutional neural network based on an attention mechanism which was able to accurately identify soybean aphid images. </w:t>
      </w:r>
      <w:r w:rsidRPr="00C85025">
        <w:t>Upadhyay et al.</w:t>
      </w:r>
      <w:r w:rsidRPr="002B4CE3">
        <w:fldChar w:fldCharType="begin"/>
      </w:r>
      <w:r w:rsidRPr="002B4CE3">
        <w:instrText xml:space="preserve"> ADDIN EN.CITE &lt;EndNote&gt;&lt;Cite&gt;&lt;Author&gt;Upadhyay&lt;/Author&gt;&lt;Year&gt;2022&lt;/Year&gt;&lt;RecNum&gt;45&lt;/RecNum&gt;&lt;DisplayText&gt;&lt;style face="superscript"&gt;[20]&lt;/style&gt;&lt;/DisplayText&gt;&lt;record&gt;&lt;rec-number&gt;45&lt;/rec-number&gt;&lt;foreign-keys&gt;&lt;key app="EN" db-id="rx0zzwte5rxfs2e05tapddz9x2vp9dxxe2e9" timestamp="1665235409"&gt;45&lt;/key&gt;&lt;/foreign-keys&gt;&lt;ref-type name="Journal Article"&gt;17&lt;/ref-type&gt;&lt;contributors&gt;&lt;authors&gt;&lt;author&gt;Upadhyay, Santosh Kumar&lt;/author&gt;&lt;author&gt;Kumar, Avadhesh&lt;/author&gt;&lt;/authors&gt;&lt;/contributors&gt;&lt;titles&gt;&lt;title&gt;A novel approach for rice plant diseases classification with deep convolutional neural network&lt;/title&gt;&lt;secondary-title&gt;International Journal of Information Technology&lt;/secondary-title&gt;&lt;/titles&gt;&lt;periodical&gt;&lt;full-title&gt;International Journal of Information Technology&lt;/full-title&gt;&lt;/periodical&gt;&lt;pages&gt;185-199&lt;/pages&gt;&lt;volume&gt;14&lt;/volume&gt;&lt;number&gt;1&lt;/number&gt;&lt;dates&gt;&lt;year&gt;2022&lt;/year&gt;&lt;/dates&gt;&lt;isbn&gt;2511-2112&lt;/isbn&gt;&lt;urls&gt;&lt;/urls&gt;&lt;/record&gt;&lt;/Cite&gt;&lt;/EndNote&gt;</w:instrText>
      </w:r>
      <w:r w:rsidRPr="002B4CE3">
        <w:fldChar w:fldCharType="separate"/>
      </w:r>
      <w:r w:rsidRPr="002B4CE3">
        <w:t>[</w:t>
      </w:r>
      <w:hyperlink w:anchor="_ENREF_20" w:tooltip="Upadhyay, 2022 #45" w:history="1">
        <w:r w:rsidR="00EF798E" w:rsidRPr="002B4CE3">
          <w:t>20</w:t>
        </w:r>
      </w:hyperlink>
      <w:r w:rsidRPr="002B4CE3">
        <w:t>]</w:t>
      </w:r>
      <w:r w:rsidRPr="002B4CE3">
        <w:fldChar w:fldCharType="end"/>
      </w:r>
      <w:r w:rsidRPr="00C85025">
        <w:t xml:space="preserve"> effectively utilized Otsu's global threshold segmentation technique to binarize the images and then combined with four hidden layer CNNs to detect and classify rice diseases, the limitation is that the disease classification is inferior in efficiency and effectiveness. </w:t>
      </w:r>
      <w:proofErr w:type="spellStart"/>
      <w:r w:rsidRPr="00C85025">
        <w:t>Albattah</w:t>
      </w:r>
      <w:proofErr w:type="spellEnd"/>
      <w:r w:rsidRPr="00C85025">
        <w:t xml:space="preserve"> et al.</w:t>
      </w:r>
      <w:r w:rsidRPr="002B4CE3">
        <w:fldChar w:fldCharType="begin"/>
      </w:r>
      <w:r w:rsidRPr="002B4CE3">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2B4CE3">
        <w:fldChar w:fldCharType="separate"/>
      </w:r>
      <w:r w:rsidRPr="002B4CE3">
        <w:t>[</w:t>
      </w:r>
      <w:hyperlink w:anchor="_ENREF_21" w:tooltip="Albattah, 2022 #92" w:history="1">
        <w:r w:rsidR="00EF798E" w:rsidRPr="002B4CE3">
          <w:t>21</w:t>
        </w:r>
      </w:hyperlink>
      <w:r w:rsidRPr="002B4CE3">
        <w:t>]</w:t>
      </w:r>
      <w:r w:rsidRPr="002B4CE3">
        <w:fldChar w:fldCharType="end"/>
      </w:r>
      <w:r w:rsidRPr="00C85025">
        <w:t xml:space="preserve"> proposed a robust drone based deep learning approach, the modified EfficientNetV2-B4, which adds an additional dense layer at the end of the architecture. This method also uses the PlantVillage public dataset and experiments by using a migration learning approach to achieve good results and provide a lightweight solution for plant disease classification. </w:t>
      </w:r>
      <w:proofErr w:type="spellStart"/>
      <w:r w:rsidRPr="00C85025">
        <w:t>Zuo</w:t>
      </w:r>
      <w:proofErr w:type="spellEnd"/>
      <w:r w:rsidRPr="00C85025">
        <w:t xml:space="preserve"> et al.</w:t>
      </w:r>
      <w:r w:rsidRPr="002B4CE3">
        <w:fldChar w:fldCharType="begin"/>
      </w:r>
      <w:r w:rsidRPr="002B4CE3">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2" w:tooltip="Zuo, 2022 #107" w:history="1">
        <w:r w:rsidR="00EF798E" w:rsidRPr="002B4CE3">
          <w:t>22</w:t>
        </w:r>
      </w:hyperlink>
      <w:r w:rsidRPr="002B4CE3">
        <w:t>]</w:t>
      </w:r>
      <w:r w:rsidRPr="002B4CE3">
        <w:fldChar w:fldCharType="end"/>
      </w:r>
      <w:r w:rsidRPr="002B4CE3">
        <w:t xml:space="preserve"> </w:t>
      </w:r>
      <w:r w:rsidRPr="00C85025">
        <w:t>proposed a multi-granularity feature aggregation method for intra- and inter-class variation due to the combination of plant disease classes and plant species, which is good at capturing subtle features of diseases on multiple datasets, but the method uses only a single network with a significant trend of decreasing accuracy in the identification of a few disease classes in a dataset with category imbalance. Zhong et al.</w:t>
      </w:r>
      <w:r w:rsidRPr="002B4CE3">
        <w:fldChar w:fldCharType="begin"/>
      </w:r>
      <w:r w:rsidRPr="002B4CE3">
        <w:instrText xml:space="preserve"> ADDIN EN.CITE &lt;EndNote&gt;&lt;Cite&gt;&lt;Author&gt;Zhong&lt;/Author&gt;&lt;Year&gt;2022&lt;/Year&gt;&lt;RecNum&gt;109&lt;/RecNum&gt;&lt;DisplayText&gt;&lt;style face="superscript"&gt;[23]&lt;/style&gt;&lt;/DisplayText&gt;&lt;record&gt;&lt;rec-number&gt;109&lt;/rec-number&gt;&lt;foreign-keys&gt;&lt;key app="EN" db-id="rx0zzwte5rxfs2e05tapddz9x2vp9dxxe2e9" timestamp="1680057856"&gt;109&lt;/key&gt;&lt;/foreign-keys&gt;&lt;ref-type name="Journal Article"&gt;17&lt;/ref-type&gt;&lt;contributors&gt;&lt;authors&gt;&lt;author&gt;Zhong, Yiwei&lt;/author&gt;&lt;author&gt;Huang, Baojin&lt;/author&gt;&lt;author&gt;Tang, Chaowei&lt;/author&gt;&lt;/authors&gt;&lt;/contributors&gt;&lt;titles&gt;&lt;title&gt;Classification of Cassava Leaf Disease Based on a Non-Balanced Dataset Using Transformer-Embedded ResNet&lt;/title&gt;&lt;secondary-title&gt;Agriculture&lt;/secondary-title&gt;&lt;/titles&gt;&lt;periodical&gt;&lt;full-title&gt;Agriculture&lt;/full-title&gt;&lt;/periodical&gt;&lt;pages&gt;1360&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3" w:tooltip="Zhong, 2022 #109" w:history="1">
        <w:r w:rsidR="00EF798E" w:rsidRPr="002B4CE3">
          <w:t>23</w:t>
        </w:r>
      </w:hyperlink>
      <w:r w:rsidRPr="002B4CE3">
        <w:t>]</w:t>
      </w:r>
      <w:r w:rsidRPr="002B4CE3">
        <w:fldChar w:fldCharType="end"/>
      </w:r>
      <w:r w:rsidRPr="00C85025">
        <w:t xml:space="preserve"> introduced a transformer structure in the cassava leaf disease classification task and proposed a </w:t>
      </w:r>
      <w:proofErr w:type="spellStart"/>
      <w:r w:rsidRPr="00C85025">
        <w:t>ResNet</w:t>
      </w:r>
      <w:proofErr w:type="spellEnd"/>
      <w:r w:rsidRPr="00C85025">
        <w:t xml:space="preserve"> (T-</w:t>
      </w:r>
      <w:proofErr w:type="spellStart"/>
      <w:r w:rsidRPr="00C85025">
        <w:t>RNet</w:t>
      </w:r>
      <w:proofErr w:type="spellEnd"/>
      <w:r w:rsidRPr="00C85025">
        <w:t>) model embedded in a transformer, which enhanced the focus on the target region by modeling the global information and suppressing the interference of background noise, achieving an accuracy of 91.12% on the cassava leaf disease dataset. Inspired by Transformer in Natural Language Processing (NLP</w:t>
      </w:r>
      <w:r w:rsidRPr="002B4CE3">
        <w:t>)</w:t>
      </w:r>
      <w:r w:rsidRPr="002B4CE3">
        <w:fldChar w:fldCharType="begin"/>
      </w:r>
      <w:r w:rsidRPr="002B4CE3">
        <w:instrText xml:space="preserve"> ADDIN EN.CITE &lt;EndNote&gt;&lt;Cite&gt;&lt;Author&gt;Vaswani&lt;/Author&gt;&lt;Year&gt;2017&lt;/Year&gt;&lt;RecNum&gt;106&lt;/RecNum&gt;&lt;DisplayText&gt;&lt;style face="superscript"&gt;[24, 25]&lt;/style&gt;&lt;/DisplayText&gt;&lt;record&gt;&lt;rec-number&gt;106&lt;/rec-number&gt;&lt;foreign-keys&gt;&lt;key app="EN" db-id="rx0zzwte5rxfs2e05tapddz9x2vp9dxxe2e9" timestamp="1679369255"&gt;106&lt;/key&gt;&lt;/foreign-keys&gt;&lt;ref-type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Cite&gt;&lt;Author&gt;Cambria&lt;/Author&gt;&lt;Year&gt;2014&lt;/Year&gt;&lt;RecNum&gt;103&lt;/RecNum&gt;&lt;record&gt;&lt;rec-number&gt;103&lt;/rec-number&gt;&lt;foreign-keys&gt;&lt;key app="EN" db-id="rx0zzwte5rxfs2e05tapddz9x2vp9dxxe2e9" timestamp="1679368762"&gt;103&lt;/key&gt;&lt;/foreign-keys&gt;&lt;ref-type name="Journal Article"&gt;17&lt;/ref-type&gt;&lt;contributors&gt;&lt;authors&gt;&lt;author&gt;Cambria, Erik&lt;/author&gt;&lt;author&gt;White, Bebo&lt;/author&gt;&lt;/authors&gt;&lt;/contributors&gt;&lt;titles&gt;&lt;title&gt;Jumping NLP curves: A review of natural language processing research&lt;/title&gt;&lt;secondary-title&gt;IEEE Computational intelligence magazine&lt;/secondary-title&gt;&lt;/titles&gt;&lt;periodical&gt;&lt;full-title&gt;IEEE Computational intelligence magazine&lt;/full-title&gt;&lt;/periodical&gt;&lt;pages&gt;48-57&lt;/pages&gt;&lt;volume&gt;9&lt;/volume&gt;&lt;number&gt;2&lt;/number&gt;&lt;dates&gt;&lt;year&gt;2014&lt;/year&gt;&lt;/dates&gt;&lt;isbn&gt;1556-603X&lt;/isbn&gt;&lt;urls&gt;&lt;/urls&gt;&lt;/record&gt;&lt;/Cite&gt;&lt;/EndNote&gt;</w:instrText>
      </w:r>
      <w:r w:rsidRPr="002B4CE3">
        <w:fldChar w:fldCharType="separate"/>
      </w:r>
      <w:r w:rsidRPr="002B4CE3">
        <w:t>[</w:t>
      </w:r>
      <w:hyperlink w:anchor="_ENREF_24" w:tooltip="Vaswani, 2017 #106" w:history="1">
        <w:r w:rsidR="00EF798E" w:rsidRPr="002B4CE3">
          <w:t>24</w:t>
        </w:r>
      </w:hyperlink>
      <w:r w:rsidRPr="002B4CE3">
        <w:t xml:space="preserve">, </w:t>
      </w:r>
      <w:hyperlink w:anchor="_ENREF_25" w:tooltip="Cambria, 2014 #103" w:history="1">
        <w:r w:rsidR="00EF798E" w:rsidRPr="002B4CE3">
          <w:t>25</w:t>
        </w:r>
      </w:hyperlink>
      <w:r w:rsidRPr="002B4CE3">
        <w:t>]</w:t>
      </w:r>
      <w:r w:rsidRPr="002B4CE3">
        <w:fldChar w:fldCharType="end"/>
      </w:r>
      <w:r w:rsidR="002B4CE3">
        <w:t xml:space="preserve"> ,</w:t>
      </w:r>
      <w:r w:rsidRPr="00C85025">
        <w:rPr>
          <w:color w:val="000000" w:themeColor="text1"/>
          <w:shd w:val="clear" w:color="auto" w:fill="F4F6F8"/>
        </w:rPr>
        <w:t>Vision Transformer</w:t>
      </w:r>
      <w:r w:rsidRPr="00C85025">
        <w:rPr>
          <w:color w:val="000000" w:themeColor="text1"/>
        </w:rPr>
        <w:t xml:space="preserve"> (</w:t>
      </w:r>
      <w:proofErr w:type="spellStart"/>
      <w:r w:rsidRPr="00C85025">
        <w:rPr>
          <w:color w:val="000000" w:themeColor="text1"/>
        </w:rPr>
        <w:t>ViT</w:t>
      </w:r>
      <w:proofErr w:type="spellEnd"/>
      <w:r w:rsidRPr="00C85025">
        <w:rPr>
          <w:color w:val="000000" w:themeColor="text1"/>
        </w:rPr>
        <w:t>)</w:t>
      </w:r>
      <w:r w:rsidRPr="002B4CE3">
        <w:fldChar w:fldCharType="begin"/>
      </w:r>
      <w:r w:rsidRPr="002B4CE3">
        <w:instrText xml:space="preserve"> ADDIN EN.CITE &lt;EndNote&gt;&lt;Cite&gt;&lt;Author&gt;Dosovitskiy&lt;/Author&gt;&lt;Year&gt;2020&lt;/Year&gt;&lt;RecNum&gt;105&lt;/RecNum&gt;&lt;DisplayText&gt;&lt;style face="superscript"&gt;[26]&lt;/style&gt;&lt;/DisplayText&gt;&lt;record&gt;&lt;rec-number&gt;105&lt;/rec-number&gt;&lt;foreign-keys&gt;&lt;key app="EN" db-id="rx0zzwte5rxfs2e05tapddz9x2vp9dxxe2e9" timestamp="1679369067"&gt;105&lt;/key&gt;&lt;/foreign-keys&gt;&lt;ref-type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B4CE3">
        <w:fldChar w:fldCharType="separate"/>
      </w:r>
      <w:r w:rsidRPr="002B4CE3">
        <w:t>[</w:t>
      </w:r>
      <w:hyperlink w:anchor="_ENREF_26" w:tooltip="Dosovitskiy, 2020 #105" w:history="1">
        <w:r w:rsidR="00EF798E" w:rsidRPr="002B4CE3">
          <w:t>26</w:t>
        </w:r>
      </w:hyperlink>
      <w:r w:rsidRPr="002B4CE3">
        <w:t>]</w:t>
      </w:r>
      <w:r w:rsidRPr="002B4CE3">
        <w:fldChar w:fldCharType="end"/>
      </w:r>
      <w:r w:rsidRPr="00C85025">
        <w:t xml:space="preserve"> was Transformer's first attempt in the field of image recognition, and it achieved impressive results on the ImageNet dataset, demonstrating Transformer's potential in the image domain. Subsequently Transformer deep learning models have made a series of </w:t>
      </w:r>
      <w:r w:rsidRPr="00C85025">
        <w:lastRenderedPageBreak/>
        <w:t>advances in the field of image recognition. For instance, in the field of plant disease identification, Guo et al.</w:t>
      </w:r>
      <w:r w:rsidRPr="004F6051">
        <w:fldChar w:fldCharType="begin"/>
      </w:r>
      <w:r w:rsidRPr="004F6051">
        <w:instrText xml:space="preserve"> ADDIN EN.CITE &lt;EndNote&gt;&lt;Cite&gt;&lt;Author&gt;Guo&lt;/Author&gt;&lt;Year&gt;2022&lt;/Year&gt;&lt;RecNum&gt;110&lt;/RecNum&gt;&lt;DisplayText&gt;&lt;style face="superscript"&gt;[27]&lt;/style&gt;&lt;/DisplayText&gt;&lt;record&gt;&lt;rec-number&gt;110&lt;/rec-number&gt;&lt;foreign-keys&gt;&lt;key app="EN" db-id="rx0zzwte5rxfs2e05tapddz9x2vp9dxxe2e9" timestamp="1680058313"&gt;110&lt;/key&gt;&lt;/foreign-keys&gt;&lt;ref-type name="Journal Article"&gt;17&lt;/ref-type&gt;&lt;contributors&gt;&lt;authors&gt;&lt;author&gt;Guo, Yifan&lt;/author&gt;&lt;author&gt;Lan, Yanting&lt;/author&gt;&lt;author&gt;Chen, Xiaodong&lt;/author&gt;&lt;/authors&gt;&lt;/contributors&gt;&lt;titles&gt;&lt;title&gt;CST: Convolutional Swin Transformer for detecting the degree and types of plant diseases&lt;/title&gt;&lt;secondary-title&gt;Computers and Electronics in Agriculture&lt;/secondary-title&gt;&lt;/titles&gt;&lt;periodical&gt;&lt;full-title&gt;Computers and Electronics in Agriculture&lt;/full-title&gt;&lt;/periodical&gt;&lt;pages&gt;107407&lt;/pages&gt;&lt;volume&gt;202&lt;/volume&gt;&lt;dates&gt;&lt;year&gt;2022&lt;/year&gt;&lt;/dates&gt;&lt;isbn&gt;0168-1699&lt;/isbn&gt;&lt;urls&gt;&lt;/urls&gt;&lt;/record&gt;&lt;/Cite&gt;&lt;/EndNote&gt;</w:instrText>
      </w:r>
      <w:r w:rsidRPr="004F6051">
        <w:fldChar w:fldCharType="separate"/>
      </w:r>
      <w:r w:rsidRPr="004F6051">
        <w:t>[</w:t>
      </w:r>
      <w:hyperlink w:anchor="_ENREF_27" w:tooltip="Guo, 2022 #110" w:history="1">
        <w:r w:rsidR="00EF798E" w:rsidRPr="004F6051">
          <w:t>27</w:t>
        </w:r>
      </w:hyperlink>
      <w:r w:rsidRPr="004F6051">
        <w:t>]</w:t>
      </w:r>
      <w:r w:rsidRPr="004F6051">
        <w:fldChar w:fldCharType="end"/>
      </w:r>
      <w:r w:rsidRPr="00C85025">
        <w:t xml:space="preserve"> proposed a convolutional </w:t>
      </w:r>
      <w:proofErr w:type="spellStart"/>
      <w:r w:rsidRPr="00C85025">
        <w:t>Swin</w:t>
      </w:r>
      <w:proofErr w:type="spellEnd"/>
      <w:r w:rsidRPr="00C85025">
        <w:t xml:space="preserve"> Transformer to identify the degree and type of disease based on the </w:t>
      </w:r>
      <w:proofErr w:type="spellStart"/>
      <w:r w:rsidRPr="00C85025">
        <w:t>Swin</w:t>
      </w:r>
      <w:proofErr w:type="spellEnd"/>
      <w:r w:rsidRPr="00C85025">
        <w:t xml:space="preserve"> Transformer and achieved high detection accuracy on variable datasets of natural and controlled environments. </w:t>
      </w:r>
      <w:proofErr w:type="spellStart"/>
      <w:r w:rsidRPr="00C85025">
        <w:t>Borhani</w:t>
      </w:r>
      <w:proofErr w:type="spellEnd"/>
      <w:r w:rsidRPr="00C85025">
        <w:t xml:space="preserve"> et al.</w:t>
      </w:r>
      <w:r w:rsidRPr="004F6051">
        <w:fldChar w:fldCharType="begin"/>
      </w:r>
      <w:r w:rsidRPr="004F6051">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4F6051">
        <w:fldChar w:fldCharType="separate"/>
      </w:r>
      <w:r w:rsidRPr="004F6051">
        <w:t>[</w:t>
      </w:r>
      <w:hyperlink w:anchor="_ENREF_28" w:tooltip="Borhani, 2022 #47" w:history="1">
        <w:r w:rsidR="00EF798E" w:rsidRPr="004F6051">
          <w:t>28</w:t>
        </w:r>
      </w:hyperlink>
      <w:r w:rsidRPr="004F6051">
        <w:t>]</w:t>
      </w:r>
      <w:r w:rsidRPr="004F6051">
        <w:fldChar w:fldCharType="end"/>
      </w:r>
      <w:r w:rsidR="004F6051">
        <w:t xml:space="preserve"> </w:t>
      </w:r>
      <w:r w:rsidRPr="00C85025">
        <w:t>proposed a lightweight deep learning method for real-time automatic classification of plant diseases</w:t>
      </w:r>
      <w:r w:rsidRPr="00C85025">
        <w:rPr>
          <w:color w:val="70AD47" w:themeColor="accent6"/>
        </w:rPr>
        <w:t xml:space="preserve"> </w:t>
      </w:r>
      <w:r w:rsidRPr="00C85025">
        <w:rPr>
          <w:color w:val="000000" w:themeColor="text1"/>
        </w:rPr>
        <w:t>based on</w:t>
      </w:r>
      <w:r w:rsidRPr="00C85025">
        <w:rPr>
          <w:color w:val="70AD47" w:themeColor="accent6"/>
        </w:rPr>
        <w:t xml:space="preserve"> </w:t>
      </w:r>
      <w:proofErr w:type="spellStart"/>
      <w:r w:rsidRPr="00C85025">
        <w:rPr>
          <w:color w:val="000000" w:themeColor="text1"/>
        </w:rPr>
        <w:t>ViT</w:t>
      </w:r>
      <w:proofErr w:type="spellEnd"/>
      <w:r w:rsidRPr="00C85025">
        <w:t xml:space="preserve">. The method obtained not only more accurate performance than CNN or combined CNN and </w:t>
      </w:r>
      <w:proofErr w:type="spellStart"/>
      <w:r w:rsidRPr="00C85025">
        <w:t>ViT</w:t>
      </w:r>
      <w:proofErr w:type="spellEnd"/>
      <w:r w:rsidRPr="00C85025">
        <w:t xml:space="preserve"> models when classifying the unbalanced PlantVillage dataset, but also achieved higher accuracy with only less than 1M number of parameters, but still lower than the accuracy obtained by Mohanty et al.</w:t>
      </w:r>
      <w:r w:rsidRPr="004F6051">
        <w:fldChar w:fldCharType="begin"/>
      </w:r>
      <w:r w:rsidRPr="004F6051">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F6051">
        <w:fldChar w:fldCharType="separate"/>
      </w:r>
      <w:r w:rsidRPr="004F6051">
        <w:t>[</w:t>
      </w:r>
      <w:hyperlink w:anchor="_ENREF_13" w:tooltip="Mohanty, 2016 #15" w:history="1">
        <w:r w:rsidR="00EF798E" w:rsidRPr="004F6051">
          <w:t>13</w:t>
        </w:r>
      </w:hyperlink>
      <w:r w:rsidRPr="004F6051">
        <w:t>]</w:t>
      </w:r>
      <w:r w:rsidRPr="004F6051">
        <w:fldChar w:fldCharType="end"/>
      </w:r>
      <w:r w:rsidRPr="00C85025">
        <w:t xml:space="preserve"> with the training method of migration learning under </w:t>
      </w:r>
      <w:proofErr w:type="spellStart"/>
      <w:r w:rsidRPr="00C85025">
        <w:t>GoogleNet</w:t>
      </w:r>
      <w:proofErr w:type="spellEnd"/>
      <w:r w:rsidRPr="00C85025">
        <w:t xml:space="preserve"> network. </w:t>
      </w:r>
    </w:p>
    <w:p w14:paraId="0090B4F1" w14:textId="56C65055" w:rsidR="00C85025" w:rsidRPr="00C85025" w:rsidRDefault="00C85025" w:rsidP="00BA1C90">
      <w:pPr>
        <w:adjustRightInd w:val="0"/>
        <w:snapToGrid w:val="0"/>
        <w:spacing w:line="228" w:lineRule="auto"/>
        <w:ind w:left="2608" w:firstLine="425"/>
      </w:pPr>
      <w:r w:rsidRPr="00C85025">
        <w:t>Aiming at the problem of automatic recognition of plant disease images collected in laboratory settings and realistic scenarios, we designed a lightweight deep isotropic neural network model FoldNet</w:t>
      </w:r>
      <w:r w:rsidRPr="004F6051">
        <w:fldChar w:fldCharType="begin"/>
      </w:r>
      <w:r w:rsidRPr="004F6051">
        <w:instrText xml:space="preserve"> ADDIN EN.CITE &lt;EndNote&gt;&lt;Cite&gt;&lt;Author&gt;Feng&lt;/Author&gt;&lt;Year&gt;2022&lt;/Year&gt;&lt;RecNum&gt;93&lt;/RecNum&gt;&lt;DisplayText&gt;&lt;style face="superscript"&gt;[29]&lt;/style&gt;&lt;/DisplayText&gt;&lt;record&gt;&lt;rec-number&gt;93&lt;/rec-number&gt;&lt;foreign-keys&gt;&lt;key app="EN" db-id="rx0zzwte5rxfs2e05tapddz9x2vp9dxxe2e9" timestamp="1668045667"&gt;93&lt;/key&gt;&lt;/foreign-keys&gt;&lt;ref-type name="Journal Article"&gt;17&lt;/ref-type&gt;&lt;contributors&gt;&lt;authors&gt;&lt;author&gt;Feng, Wenfeng&lt;/author&gt;&lt;author&gt;Zhang, Xin&lt;/author&gt;&lt;author&gt;Song, Qiushuang&lt;/author&gt;&lt;author&gt;Sun, Guoying&lt;/author&gt;&lt;/authors&gt;&lt;/contributors&gt;&lt;titles&gt;&lt;title&gt;The Incoherence of Deep Isotropic Neural Networks Increases Their Performance in Image Classification&lt;/title&gt;&lt;secondary-title&gt;Electronics&lt;/secondary-title&gt;&lt;/titles&gt;&lt;periodical&gt;&lt;full-title&gt;Electronics&lt;/full-title&gt;&lt;/periodical&gt;&lt;pages&gt;3603&lt;/pages&gt;&lt;volume&gt;11&lt;/volume&gt;&lt;number&gt;21&lt;/number&gt;&lt;dates&gt;&lt;year&gt;2022&lt;/year&gt;&lt;/dates&gt;&lt;isbn&gt;2079-9292&lt;/isbn&gt;&lt;urls&gt;&lt;/urls&gt;&lt;/record&gt;&lt;/Cite&gt;&lt;/EndNote&gt;</w:instrText>
      </w:r>
      <w:r w:rsidRPr="004F6051">
        <w:fldChar w:fldCharType="separate"/>
      </w:r>
      <w:r w:rsidRPr="004F6051">
        <w:t>[</w:t>
      </w:r>
      <w:hyperlink w:anchor="_ENREF_29" w:tooltip="Feng, 2022 #93" w:history="1">
        <w:r w:rsidR="00EF798E" w:rsidRPr="004F6051">
          <w:t>29</w:t>
        </w:r>
      </w:hyperlink>
      <w:r w:rsidRPr="004F6051">
        <w:t>]</w:t>
      </w:r>
      <w:r w:rsidRPr="004F6051">
        <w:fldChar w:fldCharType="end"/>
      </w:r>
      <w:r w:rsidRPr="00C85025">
        <w:t xml:space="preserve">, which </w:t>
      </w:r>
      <w:r w:rsidRPr="00C85025">
        <w:rPr>
          <w:color w:val="000000" w:themeColor="text1"/>
        </w:rPr>
        <w:t xml:space="preserve">changed the problems of complex architecture, large number of parameters and high operation cost of traditional CNN </w:t>
      </w:r>
      <w:commentRangeStart w:id="0"/>
      <w:r w:rsidRPr="00C85025">
        <w:rPr>
          <w:color w:val="000000" w:themeColor="text1"/>
        </w:rPr>
        <w:t>models</w:t>
      </w:r>
      <w:commentRangeEnd w:id="0"/>
      <w:r w:rsidRPr="00C85025">
        <w:rPr>
          <w:rStyle w:val="af"/>
          <w:color w:val="000000" w:themeColor="text1"/>
          <w:sz w:val="20"/>
          <w:szCs w:val="20"/>
        </w:rPr>
        <w:commentReference w:id="0"/>
      </w:r>
      <w:r w:rsidRPr="00C85025">
        <w:rPr>
          <w:color w:val="000000" w:themeColor="text1"/>
        </w:rPr>
        <w:t>.</w:t>
      </w:r>
    </w:p>
    <w:p w14:paraId="4A7A2D62" w14:textId="77777777" w:rsidR="00C85025" w:rsidRPr="00C85025" w:rsidRDefault="00C85025" w:rsidP="00BA1C90">
      <w:pPr>
        <w:adjustRightInd w:val="0"/>
        <w:snapToGrid w:val="0"/>
        <w:spacing w:line="228" w:lineRule="auto"/>
        <w:ind w:left="2608" w:firstLine="425"/>
        <w:rPr>
          <w:color w:val="000000" w:themeColor="text1"/>
        </w:rPr>
      </w:pPr>
      <w:r w:rsidRPr="00C85025">
        <w:t>The model is ﬁrst</w:t>
      </w:r>
      <w:r w:rsidRPr="00C85025">
        <w:rPr>
          <w:color w:val="FF0000"/>
        </w:rPr>
        <w:t xml:space="preserve"> </w:t>
      </w:r>
      <w:r w:rsidRPr="00C85025">
        <w:rPr>
          <w:color w:val="000000" w:themeColor="text1"/>
        </w:rPr>
        <w:t>partitioned into sequences of patches</w:t>
      </w:r>
      <w:r w:rsidRPr="00C85025">
        <w:t>, followed by folding the same block chains, and ﬁnally connecting these blocks with jump connections of different distances. It has two significant features compared to traditional residual neural networks. First, the distance between pairs of blocks connected by jump connections increases from always equal to 1 to different values chosen specifically, which causes more incoherent graphs and allows the neural network to explore a larger receptive domain, thus enhancing its multi-scale representation capability. Second, the number of direct paths increases from 1 to multiple, leading to a higher proportion of shorter paths, thereby increasing the direct propagation of information throughout the network, and improving the performance of the network architecture.</w:t>
      </w:r>
      <w:r w:rsidRPr="00C85025">
        <w:rPr>
          <w:color w:val="00B050"/>
        </w:rPr>
        <w:t xml:space="preserve"> </w:t>
      </w:r>
      <w:r w:rsidRPr="00C85025">
        <w:rPr>
          <w:color w:val="000000" w:themeColor="text1"/>
        </w:rPr>
        <w:t>Experimental results on the PlantVillage and FGVC8 datasets show that the recognition accuracy of the model is superior to all other methods, and the number of parameters is only less than 1M.</w:t>
      </w:r>
    </w:p>
    <w:p w14:paraId="041E94A2" w14:textId="77777777" w:rsidR="00507BB7" w:rsidRPr="00507BB7" w:rsidRDefault="00507BB7" w:rsidP="00507BB7">
      <w:pPr>
        <w:snapToGrid w:val="0"/>
        <w:spacing w:line="228" w:lineRule="auto"/>
        <w:ind w:left="2608" w:firstLine="425"/>
      </w:pPr>
      <w:r w:rsidRPr="00507BB7">
        <w:t>The contributions of this study include the following:</w:t>
      </w:r>
    </w:p>
    <w:p w14:paraId="2438AC7F" w14:textId="77777777" w:rsidR="00507BB7" w:rsidRPr="00507BB7" w:rsidRDefault="00507BB7" w:rsidP="00BA1C90">
      <w:pPr>
        <w:adjustRightInd w:val="0"/>
        <w:snapToGrid w:val="0"/>
        <w:spacing w:line="228" w:lineRule="auto"/>
        <w:ind w:left="2608" w:firstLine="425"/>
      </w:pPr>
      <w:r w:rsidRPr="00507BB7">
        <w:t>(1) We designed a lightweight deep isotropic neural network model, FoldNet, which introduces a new dimension of "fold length" in addition to width and depth, and used it for automatic recognition of plant disease images to minimize the time required for model training and validation.</w:t>
      </w:r>
    </w:p>
    <w:p w14:paraId="2D3E4CF8" w14:textId="77777777" w:rsidR="00507BB7" w:rsidRPr="00507BB7" w:rsidRDefault="00507BB7" w:rsidP="00BA1C90">
      <w:pPr>
        <w:adjustRightInd w:val="0"/>
        <w:snapToGrid w:val="0"/>
        <w:spacing w:line="228" w:lineRule="auto"/>
        <w:ind w:left="2608" w:firstLine="425"/>
      </w:pPr>
      <w:r w:rsidRPr="00507BB7">
        <w:t>(2) The image is segmented into a series of patches and then operated directly on the patches as input, separating the mixing of spatial and channel dimensions and keeping the same size and resolution throughout the network, thus increasing the effective receptive field size, and making it easier to mix distant spatial information.</w:t>
      </w:r>
    </w:p>
    <w:p w14:paraId="29CEE40C" w14:textId="2B4C8189" w:rsidR="00D12DF2" w:rsidRDefault="00507BB7" w:rsidP="00BA1C90">
      <w:pPr>
        <w:adjustRightInd w:val="0"/>
        <w:snapToGrid w:val="0"/>
        <w:spacing w:line="228" w:lineRule="auto"/>
        <w:ind w:left="2608" w:firstLine="425"/>
      </w:pPr>
      <w:r w:rsidRPr="00507BB7">
        <w:t>(3) Compared with other methods, the FoldNet model achieved the highest recognition accuracy of 99.84% on the laboratory dataset PlantVillage using only 685k parameters, and similarly, the highest recognition accuracy of 90.49% was obtained on the realistic scene dataset FGVC8 using only 516k parameters, which demonstrates the high performance and generalization ability of the proposed method. capability. In addition, our method has excellent robustness, especially when recognizing image data with different amounts of noise.</w:t>
      </w:r>
    </w:p>
    <w:p w14:paraId="010F7735" w14:textId="7A05014C" w:rsidR="00130D6E" w:rsidRDefault="00130D6E" w:rsidP="00F377B0">
      <w:pPr>
        <w:pStyle w:val="MDPI21heading1"/>
      </w:pPr>
      <w:r w:rsidRPr="00FA04F1">
        <w:rPr>
          <w:lang w:eastAsia="zh-CN"/>
        </w:rPr>
        <w:t xml:space="preserve">2. </w:t>
      </w:r>
      <w:r w:rsidRPr="00FA04F1">
        <w:t>Materials and Methods</w:t>
      </w:r>
    </w:p>
    <w:p w14:paraId="57F047E4" w14:textId="15B68B3D" w:rsidR="00282749" w:rsidRPr="001545A8" w:rsidRDefault="00282749" w:rsidP="00F377B0">
      <w:pPr>
        <w:pStyle w:val="2"/>
        <w:snapToGrid w:val="0"/>
        <w:spacing w:before="240" w:after="60" w:line="228" w:lineRule="auto"/>
        <w:ind w:left="2608"/>
        <w:rPr>
          <w:rFonts w:ascii="Palatino Linotype" w:hAnsi="Palatino Linotype" w:cs="Times New Roman"/>
          <w:b w:val="0"/>
          <w:i/>
          <w:sz w:val="20"/>
          <w:szCs w:val="20"/>
        </w:rPr>
      </w:pPr>
      <w:r w:rsidRPr="001545A8">
        <w:rPr>
          <w:rFonts w:ascii="Palatino Linotype" w:hAnsi="Palatino Linotype" w:cs="Times New Roman"/>
          <w:b w:val="0"/>
          <w:i/>
          <w:sz w:val="20"/>
          <w:szCs w:val="20"/>
        </w:rPr>
        <w:t>2.1. Image acquisition</w:t>
      </w:r>
    </w:p>
    <w:p w14:paraId="192186B5" w14:textId="77777777" w:rsidR="00DC0AE2" w:rsidRPr="00034530" w:rsidRDefault="00DC0AE2" w:rsidP="00BA1C90">
      <w:pPr>
        <w:adjustRightInd w:val="0"/>
        <w:snapToGrid w:val="0"/>
        <w:spacing w:line="228" w:lineRule="auto"/>
        <w:ind w:left="2608" w:firstLine="425"/>
      </w:pPr>
      <w:r w:rsidRPr="00034530">
        <w:t>In order to design an efficient and accurate automatic plant disease identification method, our proposed network architecture model was trained and validated on two public data sets, which are summarized in Table 1.</w:t>
      </w:r>
    </w:p>
    <w:p w14:paraId="518BC617" w14:textId="77777777" w:rsidR="00AB4AB1" w:rsidRPr="00584D1B" w:rsidRDefault="00AB4AB1" w:rsidP="00DF3F77">
      <w:pPr>
        <w:snapToGrid w:val="0"/>
        <w:spacing w:before="120" w:after="240" w:line="228" w:lineRule="auto"/>
        <w:ind w:left="2608"/>
        <w:rPr>
          <w:sz w:val="18"/>
          <w:szCs w:val="18"/>
        </w:rPr>
      </w:pPr>
      <w:r w:rsidRPr="00584D1B">
        <w:rPr>
          <w:b/>
          <w:sz w:val="18"/>
          <w:szCs w:val="18"/>
        </w:rPr>
        <w:t>Table1</w:t>
      </w:r>
      <w:r w:rsidRPr="00584D1B">
        <w:rPr>
          <w:sz w:val="18"/>
          <w:szCs w:val="18"/>
        </w:rPr>
        <w:t>. Overview of the two datasets.</w:t>
      </w:r>
    </w:p>
    <w:tbl>
      <w:tblPr>
        <w:tblStyle w:val="a3"/>
        <w:tblW w:w="8024" w:type="dxa"/>
        <w:tblInd w:w="26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3"/>
        <w:gridCol w:w="2866"/>
        <w:gridCol w:w="2977"/>
      </w:tblGrid>
      <w:tr w:rsidR="00AB4AB1" w14:paraId="3B0020D2" w14:textId="77777777" w:rsidTr="00CC15CA">
        <w:tc>
          <w:tcPr>
            <w:tcW w:w="1418" w:type="dxa"/>
            <w:tcBorders>
              <w:top w:val="single" w:sz="8" w:space="0" w:color="auto"/>
              <w:bottom w:val="single" w:sz="4" w:space="0" w:color="auto"/>
            </w:tcBorders>
          </w:tcPr>
          <w:p w14:paraId="7A3B3FF6" w14:textId="77777777" w:rsidR="00AB4AB1" w:rsidRPr="00584D1B" w:rsidRDefault="00AB4AB1" w:rsidP="00DF3F77">
            <w:pPr>
              <w:adjustRightInd w:val="0"/>
              <w:snapToGrid w:val="0"/>
              <w:spacing w:line="240" w:lineRule="auto"/>
              <w:jc w:val="center"/>
              <w:rPr>
                <w:b/>
              </w:rPr>
            </w:pPr>
            <w:r w:rsidRPr="00584D1B">
              <w:rPr>
                <w:b/>
              </w:rPr>
              <w:t>Dataset</w:t>
            </w:r>
          </w:p>
        </w:tc>
        <w:tc>
          <w:tcPr>
            <w:tcW w:w="763" w:type="dxa"/>
            <w:tcBorders>
              <w:top w:val="single" w:sz="8" w:space="0" w:color="auto"/>
              <w:bottom w:val="single" w:sz="4" w:space="0" w:color="auto"/>
            </w:tcBorders>
          </w:tcPr>
          <w:p w14:paraId="4E11B7E1" w14:textId="77777777" w:rsidR="00AB4AB1" w:rsidRPr="00584D1B" w:rsidRDefault="00AB4AB1" w:rsidP="00DF3F77">
            <w:pPr>
              <w:adjustRightInd w:val="0"/>
              <w:snapToGrid w:val="0"/>
              <w:spacing w:line="240" w:lineRule="auto"/>
              <w:jc w:val="center"/>
              <w:rPr>
                <w:b/>
              </w:rPr>
            </w:pPr>
            <w:r w:rsidRPr="00584D1B">
              <w:rPr>
                <w:b/>
              </w:rPr>
              <w:t>Class</w:t>
            </w:r>
          </w:p>
        </w:tc>
        <w:tc>
          <w:tcPr>
            <w:tcW w:w="2866" w:type="dxa"/>
            <w:tcBorders>
              <w:top w:val="single" w:sz="8" w:space="0" w:color="auto"/>
              <w:bottom w:val="single" w:sz="4" w:space="0" w:color="auto"/>
            </w:tcBorders>
          </w:tcPr>
          <w:p w14:paraId="18C801CA" w14:textId="77777777" w:rsidR="00AB4AB1" w:rsidRPr="00584D1B" w:rsidRDefault="00AB4AB1" w:rsidP="00DF3F77">
            <w:pPr>
              <w:adjustRightInd w:val="0"/>
              <w:snapToGrid w:val="0"/>
              <w:spacing w:line="240" w:lineRule="auto"/>
              <w:jc w:val="center"/>
              <w:rPr>
                <w:b/>
              </w:rPr>
            </w:pPr>
            <w:r w:rsidRPr="00584D1B">
              <w:rPr>
                <w:b/>
              </w:rPr>
              <w:t>Samples in Training Sets</w:t>
            </w:r>
          </w:p>
        </w:tc>
        <w:tc>
          <w:tcPr>
            <w:tcW w:w="2977" w:type="dxa"/>
            <w:tcBorders>
              <w:top w:val="single" w:sz="8" w:space="0" w:color="auto"/>
              <w:bottom w:val="single" w:sz="4" w:space="0" w:color="auto"/>
            </w:tcBorders>
          </w:tcPr>
          <w:p w14:paraId="4BF96E0F" w14:textId="77777777" w:rsidR="00AB4AB1" w:rsidRPr="00584D1B" w:rsidRDefault="00AB4AB1" w:rsidP="00DF3F77">
            <w:pPr>
              <w:adjustRightInd w:val="0"/>
              <w:snapToGrid w:val="0"/>
              <w:spacing w:line="240" w:lineRule="auto"/>
              <w:jc w:val="center"/>
              <w:rPr>
                <w:b/>
              </w:rPr>
            </w:pPr>
            <w:r w:rsidRPr="00584D1B">
              <w:rPr>
                <w:b/>
              </w:rPr>
              <w:t>Samples in Validation Sets</w:t>
            </w:r>
          </w:p>
        </w:tc>
      </w:tr>
      <w:tr w:rsidR="00AB4AB1" w14:paraId="63699C9E" w14:textId="77777777" w:rsidTr="00341BB4">
        <w:tc>
          <w:tcPr>
            <w:tcW w:w="1418" w:type="dxa"/>
            <w:tcBorders>
              <w:top w:val="single" w:sz="4" w:space="0" w:color="auto"/>
              <w:bottom w:val="nil"/>
            </w:tcBorders>
          </w:tcPr>
          <w:p w14:paraId="0EF7FD4C" w14:textId="77777777" w:rsidR="00AB4AB1" w:rsidRPr="00584D1B" w:rsidRDefault="00AB4AB1" w:rsidP="00DF3F77">
            <w:pPr>
              <w:adjustRightInd w:val="0"/>
              <w:snapToGrid w:val="0"/>
              <w:spacing w:line="240" w:lineRule="auto"/>
              <w:jc w:val="center"/>
            </w:pPr>
            <w:r w:rsidRPr="00584D1B">
              <w:t>PlantVillage</w:t>
            </w:r>
          </w:p>
        </w:tc>
        <w:tc>
          <w:tcPr>
            <w:tcW w:w="763" w:type="dxa"/>
            <w:tcBorders>
              <w:top w:val="single" w:sz="4" w:space="0" w:color="auto"/>
              <w:bottom w:val="nil"/>
            </w:tcBorders>
          </w:tcPr>
          <w:p w14:paraId="5ABCFA64" w14:textId="77777777" w:rsidR="00AB4AB1" w:rsidRPr="00584D1B" w:rsidRDefault="00AB4AB1" w:rsidP="00DF3F77">
            <w:pPr>
              <w:adjustRightInd w:val="0"/>
              <w:snapToGrid w:val="0"/>
              <w:spacing w:line="240" w:lineRule="auto"/>
              <w:jc w:val="center"/>
            </w:pPr>
            <w:r w:rsidRPr="00584D1B">
              <w:t>38</w:t>
            </w:r>
          </w:p>
        </w:tc>
        <w:tc>
          <w:tcPr>
            <w:tcW w:w="2866" w:type="dxa"/>
            <w:tcBorders>
              <w:top w:val="single" w:sz="4" w:space="0" w:color="auto"/>
              <w:bottom w:val="nil"/>
            </w:tcBorders>
          </w:tcPr>
          <w:p w14:paraId="1EDEA77F" w14:textId="77777777" w:rsidR="00AB4AB1" w:rsidRPr="00584D1B" w:rsidRDefault="00AB4AB1" w:rsidP="00DF3F77">
            <w:pPr>
              <w:adjustRightInd w:val="0"/>
              <w:snapToGrid w:val="0"/>
              <w:spacing w:line="240" w:lineRule="auto"/>
              <w:jc w:val="center"/>
            </w:pPr>
            <w:r w:rsidRPr="00584D1B">
              <w:t>43444</w:t>
            </w:r>
          </w:p>
        </w:tc>
        <w:tc>
          <w:tcPr>
            <w:tcW w:w="2977" w:type="dxa"/>
            <w:tcBorders>
              <w:top w:val="single" w:sz="4" w:space="0" w:color="auto"/>
              <w:bottom w:val="nil"/>
            </w:tcBorders>
          </w:tcPr>
          <w:p w14:paraId="5ECC6C75" w14:textId="77777777" w:rsidR="00AB4AB1" w:rsidRPr="00584D1B" w:rsidRDefault="00AB4AB1" w:rsidP="00DF3F77">
            <w:pPr>
              <w:adjustRightInd w:val="0"/>
              <w:snapToGrid w:val="0"/>
              <w:spacing w:line="240" w:lineRule="auto"/>
              <w:jc w:val="center"/>
            </w:pPr>
            <w:r w:rsidRPr="00584D1B">
              <w:t>10861</w:t>
            </w:r>
          </w:p>
        </w:tc>
      </w:tr>
      <w:tr w:rsidR="00AB4AB1" w14:paraId="6D0C299F" w14:textId="77777777" w:rsidTr="00341BB4">
        <w:tc>
          <w:tcPr>
            <w:tcW w:w="1418" w:type="dxa"/>
            <w:tcBorders>
              <w:top w:val="nil"/>
              <w:bottom w:val="single" w:sz="8" w:space="0" w:color="auto"/>
            </w:tcBorders>
          </w:tcPr>
          <w:p w14:paraId="65AA4A9D" w14:textId="77777777" w:rsidR="00AB4AB1" w:rsidRPr="00584D1B" w:rsidRDefault="00AB4AB1" w:rsidP="00DF3F77">
            <w:pPr>
              <w:adjustRightInd w:val="0"/>
              <w:snapToGrid w:val="0"/>
              <w:spacing w:line="240" w:lineRule="auto"/>
              <w:jc w:val="center"/>
            </w:pPr>
            <w:r w:rsidRPr="00584D1B">
              <w:lastRenderedPageBreak/>
              <w:t>FGVC8</w:t>
            </w:r>
          </w:p>
        </w:tc>
        <w:tc>
          <w:tcPr>
            <w:tcW w:w="763" w:type="dxa"/>
            <w:tcBorders>
              <w:top w:val="nil"/>
              <w:bottom w:val="single" w:sz="8" w:space="0" w:color="auto"/>
            </w:tcBorders>
          </w:tcPr>
          <w:p w14:paraId="50FD547B" w14:textId="77777777" w:rsidR="00AB4AB1" w:rsidRPr="00584D1B" w:rsidRDefault="00AB4AB1" w:rsidP="00DF3F77">
            <w:pPr>
              <w:adjustRightInd w:val="0"/>
              <w:snapToGrid w:val="0"/>
              <w:spacing w:line="240" w:lineRule="auto"/>
              <w:jc w:val="center"/>
            </w:pPr>
            <w:r w:rsidRPr="00584D1B">
              <w:t>12</w:t>
            </w:r>
          </w:p>
        </w:tc>
        <w:tc>
          <w:tcPr>
            <w:tcW w:w="2866" w:type="dxa"/>
            <w:tcBorders>
              <w:top w:val="nil"/>
              <w:bottom w:val="single" w:sz="8" w:space="0" w:color="auto"/>
            </w:tcBorders>
          </w:tcPr>
          <w:p w14:paraId="219EDEA8" w14:textId="77777777" w:rsidR="00AB4AB1" w:rsidRPr="00584D1B" w:rsidRDefault="00AB4AB1" w:rsidP="00DF3F77">
            <w:pPr>
              <w:adjustRightInd w:val="0"/>
              <w:snapToGrid w:val="0"/>
              <w:spacing w:line="240" w:lineRule="auto"/>
              <w:jc w:val="center"/>
            </w:pPr>
            <w:r w:rsidRPr="00584D1B">
              <w:t>14905</w:t>
            </w:r>
          </w:p>
        </w:tc>
        <w:tc>
          <w:tcPr>
            <w:tcW w:w="2977" w:type="dxa"/>
            <w:tcBorders>
              <w:top w:val="nil"/>
              <w:bottom w:val="single" w:sz="8" w:space="0" w:color="auto"/>
            </w:tcBorders>
          </w:tcPr>
          <w:p w14:paraId="66D0A30D" w14:textId="77777777" w:rsidR="00AB4AB1" w:rsidRPr="00584D1B" w:rsidRDefault="00AB4AB1" w:rsidP="00DF3F77">
            <w:pPr>
              <w:adjustRightInd w:val="0"/>
              <w:snapToGrid w:val="0"/>
              <w:spacing w:line="240" w:lineRule="auto"/>
              <w:jc w:val="center"/>
            </w:pPr>
            <w:r w:rsidRPr="00584D1B">
              <w:t>3727</w:t>
            </w:r>
          </w:p>
        </w:tc>
      </w:tr>
    </w:tbl>
    <w:p w14:paraId="5801EC5D" w14:textId="6CCFB874" w:rsidR="00DC0AE2" w:rsidRPr="0045364C" w:rsidRDefault="00DC0AE2" w:rsidP="00BA1C90">
      <w:pPr>
        <w:adjustRightInd w:val="0"/>
        <w:snapToGrid w:val="0"/>
        <w:spacing w:line="228" w:lineRule="auto"/>
        <w:ind w:left="2608" w:firstLine="425"/>
        <w:rPr>
          <w:shd w:val="clear" w:color="auto" w:fill="FFFFFF"/>
        </w:rPr>
      </w:pPr>
      <w:r w:rsidRPr="0045364C">
        <w:rPr>
          <w:shd w:val="clear" w:color="auto" w:fill="FFFFFF"/>
        </w:rPr>
        <w:t>The first PlantVillage dataset is a collection of </w:t>
      </w:r>
      <w:r w:rsidRPr="0045364C">
        <w:rPr>
          <w:rStyle w:val="afd"/>
          <w:b w:val="0"/>
          <w:shd w:val="clear" w:color="auto" w:fill="FFFFFF"/>
        </w:rPr>
        <w:t>54,305</w:t>
      </w:r>
      <w:r w:rsidRPr="0045364C">
        <w:rPr>
          <w:shd w:val="clear" w:color="auto" w:fill="FFFFFF"/>
        </w:rPr>
        <w:t> images of </w:t>
      </w:r>
      <w:r w:rsidRPr="0045364C">
        <w:rPr>
          <w:rStyle w:val="afd"/>
          <w:b w:val="0"/>
          <w:shd w:val="clear" w:color="auto" w:fill="FFFFFF"/>
        </w:rPr>
        <w:t>14</w:t>
      </w:r>
      <w:r w:rsidRPr="0045364C">
        <w:rPr>
          <w:shd w:val="clear" w:color="auto" w:fill="FFFFFF"/>
        </w:rPr>
        <w:t> different plant species, belonging to </w:t>
      </w:r>
      <w:r w:rsidRPr="0045364C">
        <w:rPr>
          <w:rStyle w:val="afd"/>
          <w:b w:val="0"/>
          <w:shd w:val="clear" w:color="auto" w:fill="FFFFFF"/>
        </w:rPr>
        <w:t>38</w:t>
      </w:r>
      <w:r w:rsidRPr="0045364C">
        <w:rPr>
          <w:shd w:val="clear" w:color="auto" w:fill="FFFFFF"/>
        </w:rPr>
        <w:t> classes, 12 of which are healthy, 26 of which are diseased.</w:t>
      </w:r>
      <w:r w:rsidRPr="0045364C">
        <w:rPr>
          <w:rFonts w:cs="Helvetica"/>
          <w:shd w:val="clear" w:color="auto" w:fill="FFFFFF"/>
        </w:rPr>
        <w:t xml:space="preserve"> </w:t>
      </w:r>
      <w:r w:rsidRPr="0045364C">
        <w:rPr>
          <w:shd w:val="clear" w:color="auto" w:fill="FFFFFF"/>
        </w:rPr>
        <w:t>The dataset was created by the Penn State College of Agricultural Sciences and the International Institute of Tropical Agriculture as a resource for research and development of computer vision-based plant disease detection systems. The images in the dataset were collected from various sources, including research institutions and citizen scientists, and represent a wide variety of plant species and disease types.</w:t>
      </w:r>
      <w:r w:rsidRPr="0045364C">
        <w:rPr>
          <w:rFonts w:cs="Helvetica"/>
          <w:shd w:val="clear" w:color="auto" w:fill="FFFFFF"/>
        </w:rPr>
        <w:t xml:space="preserve"> </w:t>
      </w:r>
      <w:r w:rsidRPr="0045364C">
        <w:rPr>
          <w:shd w:val="clear" w:color="auto" w:fill="FFFFFF"/>
        </w:rPr>
        <w:t xml:space="preserve">The plants include fruits such as apple, blueberry, cherry, grape, orange, peach, raspberry, squash, </w:t>
      </w:r>
      <w:proofErr w:type="gramStart"/>
      <w:r w:rsidRPr="0045364C">
        <w:rPr>
          <w:shd w:val="clear" w:color="auto" w:fill="FFFFFF"/>
        </w:rPr>
        <w:t>strawberry</w:t>
      </w:r>
      <w:proofErr w:type="gramEnd"/>
      <w:r w:rsidRPr="0045364C">
        <w:rPr>
          <w:shd w:val="clear" w:color="auto" w:fill="FFFFFF"/>
        </w:rPr>
        <w:t xml:space="preserve"> and crops such as corn, soybean and vegetables such as pepper bell, potato, tomato. Each plant is in healthy status or in disease such as scab, rot, rust, and so on.</w:t>
      </w:r>
      <w:r w:rsidRPr="0045364C">
        <w:t xml:space="preserve"> </w:t>
      </w:r>
      <w:r w:rsidRPr="0045364C">
        <w:rPr>
          <w:shd w:val="clear" w:color="auto" w:fill="FFFFFF"/>
        </w:rPr>
        <w:t xml:space="preserve">In addition, the distribution of images of the 38 classes is not uniform, so this unbalanced distribution makes the classification task more challenging and more difficult to train compared to a balanced dataset. Figure 1 shows the unbalanced distribution of the number of images. </w:t>
      </w:r>
    </w:p>
    <w:p w14:paraId="1708694C" w14:textId="3AF5F43B" w:rsidR="00282749" w:rsidRDefault="00C22E5D" w:rsidP="005002E2">
      <w:pPr>
        <w:spacing w:line="228" w:lineRule="auto"/>
        <w:ind w:left="2608"/>
        <w:jc w:val="left"/>
      </w:pPr>
      <w:r>
        <w:rPr>
          <w:rFonts w:ascii="Times New Roman" w:hAnsi="Times New Roman" w:hint="eastAsia"/>
          <w:sz w:val="24"/>
          <w:szCs w:val="24"/>
        </w:rPr>
        <w:drawing>
          <wp:inline distT="0" distB="0" distL="0" distR="0" wp14:anchorId="4CE1402B" wp14:editId="349CC82B">
            <wp:extent cx="4610420" cy="2429816"/>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balanced.PNG"/>
                    <pic:cNvPicPr/>
                  </pic:nvPicPr>
                  <pic:blipFill>
                    <a:blip r:embed="rId12">
                      <a:extLst>
                        <a:ext uri="{28A0092B-C50C-407E-A947-70E740481C1C}">
                          <a14:useLocalDpi xmlns:a14="http://schemas.microsoft.com/office/drawing/2010/main" val="0"/>
                        </a:ext>
                      </a:extLst>
                    </a:blip>
                    <a:stretch>
                      <a:fillRect/>
                    </a:stretch>
                  </pic:blipFill>
                  <pic:spPr>
                    <a:xfrm>
                      <a:off x="0" y="0"/>
                      <a:ext cx="4665361" cy="2458772"/>
                    </a:xfrm>
                    <a:prstGeom prst="rect">
                      <a:avLst/>
                    </a:prstGeom>
                  </pic:spPr>
                </pic:pic>
              </a:graphicData>
            </a:graphic>
          </wp:inline>
        </w:drawing>
      </w:r>
    </w:p>
    <w:p w14:paraId="2925D6A7" w14:textId="564FA12A" w:rsidR="00C22E5D" w:rsidRDefault="00C22E5D" w:rsidP="003638AE">
      <w:pPr>
        <w:shd w:val="clear" w:color="auto" w:fill="FFFFFF"/>
        <w:adjustRightInd w:val="0"/>
        <w:snapToGrid w:val="0"/>
        <w:spacing w:before="120" w:after="240" w:line="228" w:lineRule="auto"/>
        <w:ind w:left="2608"/>
        <w:rPr>
          <w:sz w:val="18"/>
          <w:szCs w:val="18"/>
        </w:rPr>
      </w:pPr>
      <w:r w:rsidRPr="00C22E5D">
        <w:rPr>
          <w:b/>
          <w:sz w:val="18"/>
          <w:szCs w:val="18"/>
        </w:rPr>
        <w:t>Fig 1</w:t>
      </w:r>
      <w:r w:rsidRPr="00C22E5D">
        <w:rPr>
          <w:sz w:val="18"/>
          <w:szCs w:val="18"/>
        </w:rPr>
        <w:t>. Imbalanced distribution of the counts of images</w:t>
      </w:r>
      <w:r w:rsidR="003638AE">
        <w:rPr>
          <w:rFonts w:hint="eastAsia"/>
          <w:sz w:val="18"/>
          <w:szCs w:val="18"/>
        </w:rPr>
        <w:t>.</w:t>
      </w:r>
    </w:p>
    <w:p w14:paraId="7FC3186A" w14:textId="77777777" w:rsidR="00C22E5D" w:rsidRPr="00C22E5D" w:rsidRDefault="00C22E5D" w:rsidP="00BA1C90">
      <w:pPr>
        <w:shd w:val="clear" w:color="auto" w:fill="FFFFFF"/>
        <w:adjustRightInd w:val="0"/>
        <w:snapToGrid w:val="0"/>
        <w:spacing w:line="228" w:lineRule="auto"/>
        <w:ind w:left="2608" w:firstLine="425"/>
      </w:pPr>
      <w:r w:rsidRPr="00C22E5D">
        <w:t>Figure 2 shows sample images of plant diseases for 38 classes that appear in the PlantVillage public dataset.</w:t>
      </w:r>
    </w:p>
    <w:p w14:paraId="6EEC453F" w14:textId="442769F1" w:rsidR="00C22E5D" w:rsidRDefault="00C22E5D" w:rsidP="003638AE">
      <w:pPr>
        <w:shd w:val="clear" w:color="auto" w:fill="FFFFFF"/>
        <w:snapToGrid w:val="0"/>
        <w:spacing w:line="228" w:lineRule="auto"/>
        <w:ind w:left="2608"/>
        <w:jc w:val="left"/>
        <w:rPr>
          <w:sz w:val="18"/>
          <w:szCs w:val="18"/>
        </w:rPr>
      </w:pPr>
      <w:r>
        <w:rPr>
          <w:rFonts w:ascii="Times New Roman" w:hAnsi="Times New Roman"/>
          <w:sz w:val="24"/>
          <w:szCs w:val="24"/>
        </w:rPr>
        <w:drawing>
          <wp:inline distT="0" distB="0" distL="0" distR="0" wp14:anchorId="3AAEBD22" wp14:editId="4C1BB02E">
            <wp:extent cx="3857385" cy="331071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 class.PNG"/>
                    <pic:cNvPicPr/>
                  </pic:nvPicPr>
                  <pic:blipFill>
                    <a:blip r:embed="rId13">
                      <a:extLst>
                        <a:ext uri="{28A0092B-C50C-407E-A947-70E740481C1C}">
                          <a14:useLocalDpi xmlns:a14="http://schemas.microsoft.com/office/drawing/2010/main" val="0"/>
                        </a:ext>
                      </a:extLst>
                    </a:blip>
                    <a:stretch>
                      <a:fillRect/>
                    </a:stretch>
                  </pic:blipFill>
                  <pic:spPr>
                    <a:xfrm>
                      <a:off x="0" y="0"/>
                      <a:ext cx="3917508" cy="3362312"/>
                    </a:xfrm>
                    <a:prstGeom prst="rect">
                      <a:avLst/>
                    </a:prstGeom>
                  </pic:spPr>
                </pic:pic>
              </a:graphicData>
            </a:graphic>
          </wp:inline>
        </w:drawing>
      </w:r>
    </w:p>
    <w:p w14:paraId="53E30CB0" w14:textId="313CC647" w:rsidR="0004254C" w:rsidRDefault="0004254C" w:rsidP="003638AE">
      <w:pPr>
        <w:shd w:val="clear" w:color="auto" w:fill="FFFFFF"/>
        <w:adjustRightInd w:val="0"/>
        <w:snapToGrid w:val="0"/>
        <w:spacing w:before="120" w:after="240" w:line="228" w:lineRule="auto"/>
        <w:ind w:left="2608"/>
        <w:rPr>
          <w:sz w:val="18"/>
          <w:szCs w:val="18"/>
        </w:rPr>
      </w:pPr>
      <w:r w:rsidRPr="0004254C">
        <w:rPr>
          <w:b/>
          <w:sz w:val="18"/>
          <w:szCs w:val="18"/>
        </w:rPr>
        <w:lastRenderedPageBreak/>
        <w:t>Fig 2</w:t>
      </w:r>
      <w:r w:rsidRPr="0004254C">
        <w:rPr>
          <w:sz w:val="18"/>
          <w:szCs w:val="18"/>
        </w:rPr>
        <w:t>. Sample images of plant diseases on the PlantVillage dataset.</w:t>
      </w:r>
    </w:p>
    <w:p w14:paraId="1D00E968" w14:textId="5F1D7981" w:rsidR="0004254C" w:rsidRDefault="0004254C" w:rsidP="00BA1C90">
      <w:pPr>
        <w:shd w:val="clear" w:color="auto" w:fill="FFFFFF"/>
        <w:adjustRightInd w:val="0"/>
        <w:snapToGrid w:val="0"/>
        <w:spacing w:line="228" w:lineRule="auto"/>
        <w:ind w:left="2608" w:firstLine="425"/>
      </w:pPr>
      <w:r w:rsidRPr="0004254C">
        <w:t>The second FGVC8 dataset is provided by the Kaggle Phytopathology 2021-FGVC8 Challenge, which has a total of 18,632 plant disease images belonging to 12 categories, all 4000 × 2672 pixels in size. This dataset reflects real field scenarios by representing non-homogeneous backgrounds of leaf images taken at different maturity stages and at different times of day under different focal camera settings. Figures 3 and 4 show the imbalance distribution map of the FGVC8 public dataset and sample images of plant diseases for 12 classes, respectively.</w:t>
      </w:r>
    </w:p>
    <w:p w14:paraId="08CB2E59" w14:textId="42585276" w:rsidR="0004254C" w:rsidRDefault="0004254C" w:rsidP="003638AE">
      <w:pPr>
        <w:shd w:val="clear" w:color="auto" w:fill="FFFFFF"/>
        <w:snapToGrid w:val="0"/>
        <w:spacing w:line="228" w:lineRule="auto"/>
        <w:ind w:left="2608"/>
        <w:jc w:val="left"/>
      </w:pPr>
      <w:r>
        <w:rPr>
          <w:rFonts w:ascii="Times New Roman" w:hAnsi="Times New Roman" w:hint="eastAsia"/>
          <w:sz w:val="24"/>
          <w:szCs w:val="24"/>
        </w:rPr>
        <w:drawing>
          <wp:inline distT="0" distB="0" distL="0" distR="0" wp14:anchorId="7820380D" wp14:editId="07133DBE">
            <wp:extent cx="4939748" cy="27354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条形图.PNG"/>
                    <pic:cNvPicPr/>
                  </pic:nvPicPr>
                  <pic:blipFill>
                    <a:blip r:embed="rId14">
                      <a:extLst>
                        <a:ext uri="{28A0092B-C50C-407E-A947-70E740481C1C}">
                          <a14:useLocalDpi xmlns:a14="http://schemas.microsoft.com/office/drawing/2010/main" val="0"/>
                        </a:ext>
                      </a:extLst>
                    </a:blip>
                    <a:stretch>
                      <a:fillRect/>
                    </a:stretch>
                  </pic:blipFill>
                  <pic:spPr>
                    <a:xfrm>
                      <a:off x="0" y="0"/>
                      <a:ext cx="5038652" cy="2790220"/>
                    </a:xfrm>
                    <a:prstGeom prst="rect">
                      <a:avLst/>
                    </a:prstGeom>
                  </pic:spPr>
                </pic:pic>
              </a:graphicData>
            </a:graphic>
          </wp:inline>
        </w:drawing>
      </w:r>
    </w:p>
    <w:p w14:paraId="5085BDC5" w14:textId="77777777" w:rsidR="0004254C" w:rsidRPr="0004254C" w:rsidRDefault="0004254C" w:rsidP="003638AE">
      <w:pPr>
        <w:shd w:val="clear" w:color="auto" w:fill="FFFFFF"/>
        <w:adjustRightInd w:val="0"/>
        <w:snapToGrid w:val="0"/>
        <w:spacing w:before="120" w:after="240" w:line="228" w:lineRule="auto"/>
        <w:ind w:left="2608"/>
        <w:rPr>
          <w:sz w:val="18"/>
          <w:szCs w:val="18"/>
        </w:rPr>
      </w:pPr>
      <w:r w:rsidRPr="0004254C">
        <w:rPr>
          <w:b/>
          <w:sz w:val="18"/>
          <w:szCs w:val="18"/>
        </w:rPr>
        <w:t>Fig 3</w:t>
      </w:r>
      <w:r w:rsidRPr="0004254C">
        <w:rPr>
          <w:sz w:val="18"/>
          <w:szCs w:val="18"/>
        </w:rPr>
        <w:t>. Imbalanced distribution of the counts of images.</w:t>
      </w:r>
    </w:p>
    <w:p w14:paraId="51604F09" w14:textId="5EF3A4DE" w:rsidR="0004254C" w:rsidRPr="0004254C" w:rsidRDefault="0004254C" w:rsidP="003638AE">
      <w:pPr>
        <w:shd w:val="clear" w:color="auto" w:fill="FFFFFF"/>
        <w:snapToGrid w:val="0"/>
        <w:spacing w:line="228" w:lineRule="auto"/>
        <w:ind w:left="2608"/>
        <w:jc w:val="left"/>
      </w:pPr>
      <w:r>
        <w:rPr>
          <w:rFonts w:ascii="Times New Roman" w:hAnsi="Times New Roman"/>
          <w:sz w:val="24"/>
          <w:szCs w:val="24"/>
        </w:rPr>
        <w:drawing>
          <wp:inline distT="0" distB="0" distL="0" distR="0" wp14:anchorId="4408CCCA" wp14:editId="20A529B1">
            <wp:extent cx="5169046" cy="32814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6184" cy="3304978"/>
                    </a:xfrm>
                    <a:prstGeom prst="rect">
                      <a:avLst/>
                    </a:prstGeom>
                  </pic:spPr>
                </pic:pic>
              </a:graphicData>
            </a:graphic>
          </wp:inline>
        </w:drawing>
      </w:r>
    </w:p>
    <w:p w14:paraId="4B0B6A46" w14:textId="77777777" w:rsidR="0004254C" w:rsidRDefault="0004254C" w:rsidP="003638AE">
      <w:pPr>
        <w:adjustRightInd w:val="0"/>
        <w:snapToGrid w:val="0"/>
        <w:spacing w:before="120" w:after="240" w:line="228" w:lineRule="auto"/>
        <w:ind w:left="2608"/>
        <w:rPr>
          <w:sz w:val="18"/>
          <w:szCs w:val="18"/>
        </w:rPr>
      </w:pPr>
      <w:r w:rsidRPr="0004254C">
        <w:rPr>
          <w:b/>
          <w:sz w:val="18"/>
          <w:szCs w:val="18"/>
        </w:rPr>
        <w:t>Fig 4</w:t>
      </w:r>
      <w:r w:rsidRPr="0004254C">
        <w:rPr>
          <w:sz w:val="18"/>
          <w:szCs w:val="18"/>
        </w:rPr>
        <w:t>. Sample images of plant diseases on the FGVC8 dataset.</w:t>
      </w:r>
    </w:p>
    <w:p w14:paraId="42002A42" w14:textId="4F0F0E0D"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t>2.2. Image preprocessing and sample augmentation technique</w:t>
      </w:r>
    </w:p>
    <w:p w14:paraId="462979EA" w14:textId="137E1F95" w:rsidR="0004254C" w:rsidRPr="0045364C" w:rsidRDefault="0004254C" w:rsidP="00BA1C90">
      <w:pPr>
        <w:adjustRightInd w:val="0"/>
        <w:snapToGrid w:val="0"/>
        <w:spacing w:line="228" w:lineRule="auto"/>
        <w:ind w:left="2608" w:firstLine="425"/>
      </w:pPr>
      <w:r w:rsidRPr="0045364C">
        <w:t xml:space="preserve">Firstly, we rescale all the images in the two datasets to 256×256 pixels using the resize method in the </w:t>
      </w:r>
      <w:proofErr w:type="gramStart"/>
      <w:r w:rsidRPr="0045364C">
        <w:t>transforms</w:t>
      </w:r>
      <w:proofErr w:type="gramEnd"/>
      <w:r w:rsidRPr="0045364C">
        <w:t xml:space="preserve"> module of the </w:t>
      </w:r>
      <w:proofErr w:type="spellStart"/>
      <w:r w:rsidRPr="0045364C">
        <w:t>torchvision</w:t>
      </w:r>
      <w:proofErr w:type="spellEnd"/>
      <w:r w:rsidRPr="0045364C">
        <w:t xml:space="preserve"> package. Then we divide them into </w:t>
      </w:r>
      <w:r w:rsidRPr="0045364C">
        <w:lastRenderedPageBreak/>
        <w:t>training set and validation set according to the ratio of 8:2.</w:t>
      </w:r>
      <w:r w:rsidRPr="0045364C">
        <w:rPr>
          <w:color w:val="000000" w:themeColor="text1"/>
        </w:rPr>
        <w:t xml:space="preserve"> After that, we adopt online data enhancement way and use </w:t>
      </w:r>
      <w:proofErr w:type="spellStart"/>
      <w:r w:rsidRPr="0045364C">
        <w:rPr>
          <w:color w:val="000000" w:themeColor="text1"/>
        </w:rPr>
        <w:t>RandomHorizontalFlip</w:t>
      </w:r>
      <w:proofErr w:type="spellEnd"/>
      <w:r w:rsidRPr="0045364C">
        <w:rPr>
          <w:color w:val="000000" w:themeColor="text1"/>
        </w:rPr>
        <w:t xml:space="preserve">, </w:t>
      </w:r>
      <w:proofErr w:type="spellStart"/>
      <w:r w:rsidRPr="0045364C">
        <w:rPr>
          <w:color w:val="000000" w:themeColor="text1"/>
        </w:rPr>
        <w:t>RandomVerticalFlip</w:t>
      </w:r>
      <w:proofErr w:type="spellEnd"/>
      <w:r w:rsidRPr="0045364C">
        <w:rPr>
          <w:color w:val="000000" w:themeColor="text1"/>
        </w:rPr>
        <w:t xml:space="preserve">, </w:t>
      </w:r>
      <w:proofErr w:type="spellStart"/>
      <w:r w:rsidRPr="0045364C">
        <w:rPr>
          <w:color w:val="000000" w:themeColor="text1"/>
        </w:rPr>
        <w:t>RandAugment</w:t>
      </w:r>
      <w:proofErr w:type="spellEnd"/>
      <w:r w:rsidRPr="00610B59">
        <w:rPr>
          <w:color w:val="000000" w:themeColor="text1"/>
        </w:rPr>
        <w:fldChar w:fldCharType="begin"/>
      </w:r>
      <w:r w:rsidRPr="00610B59">
        <w:rPr>
          <w:color w:val="000000" w:themeColor="text1"/>
        </w:rPr>
        <w:instrText xml:space="preserve"> ADDIN EN.CITE &lt;EndNote&gt;&lt;Cite&gt;&lt;Author&gt;Cubuk&lt;/Author&gt;&lt;Year&gt;2020&lt;/Year&gt;&lt;RecNum&gt;111&lt;/RecNum&gt;&lt;DisplayText&gt;&lt;style face="superscript"&gt;[30]&lt;/style&gt;&lt;/DisplayText&gt;&lt;record&gt;&lt;rec-number&gt;111&lt;/rec-number&gt;&lt;foreign-keys&gt;&lt;key app="EN" db-id="rx0zzwte5rxfs2e05tapddz9x2vp9dxxe2e9" timestamp="1680059428"&gt;111&lt;/key&gt;&lt;/foreign-keys&gt;&lt;ref-type name="Conference Proceedings"&gt;10&lt;/ref-type&gt;&lt;contributors&gt;&lt;authors&gt;&lt;author&gt;Cubuk, Ekin D&lt;/author&gt;&lt;author&gt;Zoph, Barret&lt;/author&gt;&lt;author&gt;Shlens, Jonathon&lt;/author&gt;&lt;author&gt;Le, Quoc V&lt;/author&gt;&lt;/authors&gt;&lt;/contributors&gt;&lt;titles&gt;&lt;title&gt;Randaugment: Practical automated data augmentation with a reduced search space&lt;/title&gt;&lt;secondary-title&gt;Proceedings of the IEEE/CVF conference on computer vision and pattern recognition workshops&lt;/secondary-title&gt;&lt;/titles&gt;&lt;pages&gt;702-703&lt;/pages&gt;&lt;dates&gt;&lt;year&gt;2020&lt;/year&gt;&lt;/dates&gt;&lt;urls&gt;&lt;/urls&gt;&lt;/record&gt;&lt;/Cite&gt;&lt;/EndNote&gt;</w:instrText>
      </w:r>
      <w:r w:rsidRPr="00610B59">
        <w:rPr>
          <w:color w:val="000000" w:themeColor="text1"/>
        </w:rPr>
        <w:fldChar w:fldCharType="separate"/>
      </w:r>
      <w:r w:rsidRPr="00610B59">
        <w:rPr>
          <w:color w:val="000000" w:themeColor="text1"/>
        </w:rPr>
        <w:t>[</w:t>
      </w:r>
      <w:hyperlink w:anchor="_ENREF_30" w:tooltip="Cubuk, 2020 #111" w:history="1">
        <w:r w:rsidR="00EF798E" w:rsidRPr="00610B59">
          <w:rPr>
            <w:color w:val="000000" w:themeColor="text1"/>
          </w:rPr>
          <w:t>30</w:t>
        </w:r>
      </w:hyperlink>
      <w:r w:rsidRPr="00610B59">
        <w:rPr>
          <w:color w:val="000000" w:themeColor="text1"/>
        </w:rPr>
        <w:t>]</w:t>
      </w:r>
      <w:r w:rsidRPr="00610B59">
        <w:rPr>
          <w:color w:val="000000" w:themeColor="text1"/>
        </w:rPr>
        <w:fldChar w:fldCharType="end"/>
      </w:r>
      <w:r w:rsidRPr="0045364C">
        <w:rPr>
          <w:color w:val="000000" w:themeColor="text1"/>
        </w:rPr>
        <w:t xml:space="preserve"> and </w:t>
      </w:r>
      <w:proofErr w:type="spellStart"/>
      <w:r w:rsidRPr="0045364C">
        <w:rPr>
          <w:color w:val="000000" w:themeColor="text1"/>
        </w:rPr>
        <w:t>ColorJitter</w:t>
      </w:r>
      <w:proofErr w:type="spellEnd"/>
      <w:r w:rsidRPr="0045364C">
        <w:rPr>
          <w:color w:val="000000" w:themeColor="text1"/>
        </w:rPr>
        <w:t xml:space="preserve"> methods in the transforms module of the </w:t>
      </w:r>
      <w:proofErr w:type="spellStart"/>
      <w:r w:rsidRPr="0045364C">
        <w:rPr>
          <w:color w:val="000000" w:themeColor="text1"/>
        </w:rPr>
        <w:t>torchvision</w:t>
      </w:r>
      <w:proofErr w:type="spellEnd"/>
      <w:r w:rsidRPr="0045364C">
        <w:rPr>
          <w:color w:val="000000" w:themeColor="text1"/>
        </w:rPr>
        <w:t xml:space="preserve"> package to perform fast data enhancement operations on data images. </w:t>
      </w:r>
      <w:r w:rsidRPr="0045364C">
        <w:t>By enhancing the image data for the training set, it expands the scale of the data set, increases the diversity of data samples, reduces the risk of model overfitting, and improves the generalization ability and robustness of the model. Figure 5 shows examples of original images and corresponding data enhanced images.</w:t>
      </w:r>
    </w:p>
    <w:p w14:paraId="0F9AEF01" w14:textId="12A2C233" w:rsidR="0004254C" w:rsidRDefault="0004254C" w:rsidP="003638AE">
      <w:pPr>
        <w:snapToGrid w:val="0"/>
        <w:spacing w:line="228" w:lineRule="auto"/>
        <w:ind w:left="2608"/>
        <w:jc w:val="left"/>
        <w:rPr>
          <w:sz w:val="18"/>
          <w:szCs w:val="18"/>
        </w:rPr>
      </w:pPr>
      <w:ins w:id="1" w:author="xs" w:date="2023-05-24T17:38:00Z">
        <w:r>
          <w:rPr>
            <w:rFonts w:ascii="Times New Roman" w:hAnsi="Times New Roman"/>
            <w:sz w:val="24"/>
            <w:szCs w:val="24"/>
          </w:rPr>
          <w:drawing>
            <wp:inline distT="0" distB="0" distL="0" distR="0" wp14:anchorId="7B920734" wp14:editId="06EBFDE6">
              <wp:extent cx="4990780" cy="2645123"/>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augmentation_image.png"/>
                      <pic:cNvPicPr/>
                    </pic:nvPicPr>
                    <pic:blipFill>
                      <a:blip r:embed="rId16">
                        <a:extLst>
                          <a:ext uri="{28A0092B-C50C-407E-A947-70E740481C1C}">
                            <a14:useLocalDpi xmlns:a14="http://schemas.microsoft.com/office/drawing/2010/main" val="0"/>
                          </a:ext>
                        </a:extLst>
                      </a:blip>
                      <a:stretch>
                        <a:fillRect/>
                      </a:stretch>
                    </pic:blipFill>
                    <pic:spPr>
                      <a:xfrm>
                        <a:off x="0" y="0"/>
                        <a:ext cx="5013138" cy="2656973"/>
                      </a:xfrm>
                      <a:prstGeom prst="rect">
                        <a:avLst/>
                      </a:prstGeom>
                    </pic:spPr>
                  </pic:pic>
                </a:graphicData>
              </a:graphic>
            </wp:inline>
          </w:drawing>
        </w:r>
      </w:ins>
    </w:p>
    <w:p w14:paraId="0900E018" w14:textId="74424C43" w:rsidR="0004254C" w:rsidRPr="00BF35BD" w:rsidRDefault="0004254C" w:rsidP="003638AE">
      <w:pPr>
        <w:adjustRightInd w:val="0"/>
        <w:snapToGrid w:val="0"/>
        <w:spacing w:before="120" w:after="240" w:line="228" w:lineRule="auto"/>
        <w:ind w:left="2608"/>
        <w:rPr>
          <w:sz w:val="18"/>
          <w:szCs w:val="18"/>
        </w:rPr>
      </w:pPr>
      <w:r w:rsidRPr="00BF35BD">
        <w:rPr>
          <w:b/>
          <w:sz w:val="18"/>
          <w:szCs w:val="18"/>
        </w:rPr>
        <w:t>Fig 5</w:t>
      </w:r>
      <w:r w:rsidRPr="00BF35BD">
        <w:rPr>
          <w:sz w:val="18"/>
          <w:szCs w:val="18"/>
        </w:rPr>
        <w:t>. Examples of original images and corresponding data enhanced images.</w:t>
      </w:r>
    </w:p>
    <w:p w14:paraId="20578C98" w14:textId="744F5961" w:rsidR="00282749" w:rsidRPr="001545A8" w:rsidRDefault="00282749" w:rsidP="00F377B0">
      <w:pPr>
        <w:pStyle w:val="2"/>
        <w:snapToGrid w:val="0"/>
        <w:spacing w:before="240" w:after="60" w:line="228" w:lineRule="auto"/>
        <w:ind w:left="2608"/>
        <w:rPr>
          <w:rFonts w:ascii="Palatino Linotype" w:eastAsia="宋体" w:hAnsi="Palatino Linotype" w:cs="Times New Roman"/>
          <w:b w:val="0"/>
          <w:i/>
          <w:color w:val="000000" w:themeColor="text1"/>
          <w:sz w:val="20"/>
          <w:szCs w:val="20"/>
        </w:rPr>
      </w:pPr>
      <w:r w:rsidRPr="001545A8">
        <w:rPr>
          <w:rFonts w:ascii="Palatino Linotype" w:hAnsi="Palatino Linotype" w:cs="Times New Roman"/>
          <w:b w:val="0"/>
          <w:i/>
          <w:sz w:val="20"/>
          <w:szCs w:val="20"/>
        </w:rPr>
        <w:t xml:space="preserve">2.3. </w:t>
      </w:r>
      <w:r w:rsidRPr="001545A8">
        <w:rPr>
          <w:rFonts w:ascii="Palatino Linotype" w:eastAsia="宋体" w:hAnsi="Palatino Linotype" w:cs="Times New Roman"/>
          <w:b w:val="0"/>
          <w:i/>
          <w:color w:val="000000" w:themeColor="text1"/>
          <w:sz w:val="20"/>
          <w:szCs w:val="20"/>
        </w:rPr>
        <w:t>Optimization method and loss function</w:t>
      </w:r>
    </w:p>
    <w:p w14:paraId="51063262" w14:textId="562735F2" w:rsidR="0004254C" w:rsidRPr="00BF35BD" w:rsidRDefault="0004254C" w:rsidP="00BA1C90">
      <w:pPr>
        <w:adjustRightInd w:val="0"/>
        <w:snapToGrid w:val="0"/>
        <w:spacing w:line="228" w:lineRule="auto"/>
        <w:ind w:left="2608" w:firstLine="425"/>
      </w:pPr>
      <w:r w:rsidRPr="00BF35BD">
        <w:t>For this research, we use the AdamW</w:t>
      </w:r>
      <w:r w:rsidRPr="00610B59">
        <w:rPr>
          <w:color w:val="000000" w:themeColor="text1"/>
        </w:rPr>
        <w:fldChar w:fldCharType="begin"/>
      </w:r>
      <w:r w:rsidRPr="00610B59">
        <w:rPr>
          <w:color w:val="000000" w:themeColor="text1"/>
        </w:rPr>
        <w:instrText xml:space="preserve"> ADDIN EN.CITE &lt;EndNote&gt;&lt;Cite&gt;&lt;Author&gt;Loshchilov&lt;/Author&gt;&lt;Year&gt;2017&lt;/Year&gt;&lt;RecNum&gt;48&lt;/RecNum&gt;&lt;DisplayText&gt;&lt;style face="superscript"&gt;[31]&lt;/style&gt;&lt;/DisplayText&gt;&lt;record&gt;&lt;rec-number&gt;48&lt;/rec-number&gt;&lt;foreign-keys&gt;&lt;key app="EN" db-id="rx0zzwte5rxfs2e05tapddz9x2vp9dxxe2e9" timestamp="1666055904"&gt;48&lt;/key&gt;&lt;/foreign-keys&gt;&lt;ref-type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rsidRPr="00610B59">
        <w:rPr>
          <w:color w:val="000000" w:themeColor="text1"/>
        </w:rPr>
        <w:fldChar w:fldCharType="separate"/>
      </w:r>
      <w:r w:rsidRPr="00610B59">
        <w:rPr>
          <w:color w:val="000000" w:themeColor="text1"/>
        </w:rPr>
        <w:t>[</w:t>
      </w:r>
      <w:hyperlink w:anchor="_ENREF_31" w:tooltip="Loshchilov, 2017 #48" w:history="1">
        <w:r w:rsidR="00EF798E" w:rsidRPr="00610B59">
          <w:rPr>
            <w:color w:val="000000" w:themeColor="text1"/>
          </w:rPr>
          <w:t>31</w:t>
        </w:r>
      </w:hyperlink>
      <w:r w:rsidRPr="00610B59">
        <w:rPr>
          <w:color w:val="000000" w:themeColor="text1"/>
        </w:rPr>
        <w:t>]</w:t>
      </w:r>
      <w:r w:rsidRPr="00610B59">
        <w:rPr>
          <w:color w:val="000000" w:themeColor="text1"/>
        </w:rPr>
        <w:fldChar w:fldCharType="end"/>
      </w:r>
      <w:r w:rsidRPr="00BF35BD">
        <w:t xml:space="preserve"> optimization algorithm, which is based on Adam with the addition of the L2 regular term to solve some problems of Adam by weights decays. The advantages of the AdamW optimization algorithm are: firstly, through adding the L2 regular term, the size of the weights can be better controlled while maintaining the stability of the gradient; secondly, the risk of overfitting can be effectively reduced, thus improving the generalization ability of the model; and finally, it has a better performance when dealing with large-scale data sets.</w:t>
      </w:r>
    </w:p>
    <w:p w14:paraId="75C7C8B8" w14:textId="77777777" w:rsidR="0004254C" w:rsidRPr="00BF35BD" w:rsidRDefault="0004254C" w:rsidP="00BA1C90">
      <w:pPr>
        <w:adjustRightInd w:val="0"/>
        <w:snapToGrid w:val="0"/>
        <w:spacing w:line="228" w:lineRule="auto"/>
        <w:ind w:left="2608" w:firstLine="425"/>
      </w:pPr>
      <w:r w:rsidRPr="00BF35BD">
        <w:t>The main goal of the optimization algorithm is to update the weights at each stage in order to achieve the effect of optimizing the model. The learning rate is one of the important hyperparameters for training neural networks. When the learning rate is too large, the model will be difficult to converge, and when it is too small, the convergence rate will be too slow, so a reasonable learning rate is necessary for the model to converge to the minimum point instead of the local optimum point or saddle point.</w:t>
      </w:r>
    </w:p>
    <w:p w14:paraId="0C6C22FF" w14:textId="77777777" w:rsidR="0004254C" w:rsidRDefault="0004254C" w:rsidP="00BA1C90">
      <w:pPr>
        <w:adjustRightInd w:val="0"/>
        <w:snapToGrid w:val="0"/>
        <w:spacing w:line="228" w:lineRule="auto"/>
        <w:ind w:left="2608" w:firstLine="425"/>
        <w:rPr>
          <w:rFonts w:ascii="Times New Roman" w:hAnsi="Times New Roman"/>
          <w:sz w:val="24"/>
          <w:szCs w:val="24"/>
        </w:rPr>
      </w:pPr>
      <w:r w:rsidRPr="00BF35BD">
        <w:t xml:space="preserve">The loss function is commonly used to measure the goodness of a model, that is, to express the degree of gap between the predicted and actual values. When dealing with classification problems, the cross-entropy loss function is usually used to assess the difference between the estimated and actual values. The cross-entropy loss function portrays the distance between two probability distributions, and the smaller the value of the cross-entropy loss, the better the model prediction. The cross-entropy loss function </w:t>
      </w:r>
      <w:r w:rsidRPr="00BF35BD">
        <w:rPr>
          <w:i/>
          <w:iCs/>
        </w:rPr>
        <w:t>L</w:t>
      </w:r>
      <w:r w:rsidRPr="00BF35BD">
        <w:t xml:space="preserve"> is defined in Equation (1) where </w:t>
      </w:r>
      <w:r w:rsidRPr="00BF35BD">
        <w:rPr>
          <w:b/>
          <w:bCs/>
          <w:i/>
          <w:iCs/>
        </w:rPr>
        <w:t>y</w:t>
      </w:r>
      <w:r w:rsidRPr="00BF35BD">
        <w:t xml:space="preserve"> and </w:t>
      </w:r>
      <m:oMath>
        <m:acc>
          <m:accPr>
            <m:ctrlPr>
              <w:rPr>
                <w:rFonts w:ascii="Cambria Math" w:hAnsi="Cambria Math"/>
                <w:i/>
              </w:rPr>
            </m:ctrlPr>
          </m:accPr>
          <m:e>
            <m:r>
              <m:rPr>
                <m:sty m:val="bi"/>
              </m:rPr>
              <w:rPr>
                <w:rFonts w:ascii="Cambria Math" w:hAnsi="Cambria Math"/>
              </w:rPr>
              <m:t>y</m:t>
            </m:r>
          </m:e>
        </m:acc>
      </m:oMath>
      <w:r w:rsidRPr="00BF35BD">
        <w:t xml:space="preserve"> are observed labels and estimated labels respectively, </w:t>
      </w:r>
      <w:r w:rsidRPr="00BF35BD">
        <w:rPr>
          <w:b/>
          <w:bCs/>
          <w:i/>
          <w:iCs/>
        </w:rPr>
        <w:t>o</w:t>
      </w:r>
      <w:r w:rsidRPr="00BF35BD">
        <w:t xml:space="preserve"> are the outputs of the neural networks that are often called logits.</w:t>
      </w:r>
    </w:p>
    <w:p w14:paraId="007837FF" w14:textId="7D2E5944" w:rsidR="0004254C" w:rsidRPr="00BF35BD" w:rsidRDefault="0004254C" w:rsidP="00BA1C90">
      <w:pPr>
        <w:adjustRightInd w:val="0"/>
        <w:snapToGrid w:val="0"/>
        <w:spacing w:line="228" w:lineRule="auto"/>
        <w:ind w:left="2608"/>
        <w:jc w:val="center"/>
      </w:pPr>
      <m:oMath>
        <m: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i/>
                  </w:rPr>
                </m:ctrlPr>
              </m:accPr>
              <m:e>
                <m:r>
                  <m:rPr>
                    <m:sty m:val="bi"/>
                  </m:rP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m:rPr>
                <m:nor/>
              </m:rPr>
              <m:t>log</m:t>
            </m:r>
            <m:f>
              <m:fPr>
                <m:ctrlPr>
                  <w:rPr>
                    <w:rFonts w:ascii="Cambria Math" w:hAnsi="Cambria Math"/>
                    <w:i/>
                  </w:rPr>
                </m:ctrlPr>
              </m:fPr>
              <m:num>
                <m:r>
                  <m:rPr>
                    <m:nor/>
                  </m:rPr>
                  <m:t>exp(</m:t>
                </m:r>
                <m:sSub>
                  <m:sSubPr>
                    <m:ctrlPr>
                      <w:rPr>
                        <w:rFonts w:ascii="Cambria Math" w:hAnsi="Cambria Math"/>
                        <w:i/>
                      </w:rPr>
                    </m:ctrlPr>
                  </m:sSubPr>
                  <m:e>
                    <m:r>
                      <w:rPr>
                        <w:rFonts w:ascii="Cambria Math" w:hAnsi="Cambria Math"/>
                      </w:rPr>
                      <m:t>o</m:t>
                    </m:r>
                  </m:e>
                  <m:sub>
                    <m:r>
                      <w:rPr>
                        <w:rFonts w:ascii="Cambria Math" w:hAnsi="Cambria Math"/>
                      </w:rPr>
                      <m:t>i</m:t>
                    </m:r>
                  </m:sub>
                </m:sSub>
                <m:r>
                  <m:rPr>
                    <m:nor/>
                  </m:rPr>
                  <m:t>)</m:t>
                </m:r>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r>
                      <m:rPr>
                        <m:nor/>
                      </m:rPr>
                      <m:t>exp(</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e>
                </m:nary>
              </m:den>
            </m:f>
          </m:e>
        </m:nary>
      </m:oMath>
      <w:r w:rsidRPr="00BF35BD">
        <w:t xml:space="preserve">    (1)</w:t>
      </w:r>
    </w:p>
    <w:p w14:paraId="1C6F64AC" w14:textId="6BC39167"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lastRenderedPageBreak/>
        <w:t>2.4. FoldNet model</w:t>
      </w:r>
    </w:p>
    <w:p w14:paraId="48AE138E" w14:textId="7CBC9D78" w:rsidR="0004254C" w:rsidRPr="00BF35BD" w:rsidRDefault="0004254C" w:rsidP="00BA1C90">
      <w:pPr>
        <w:adjustRightInd w:val="0"/>
        <w:snapToGrid w:val="0"/>
        <w:spacing w:line="228" w:lineRule="auto"/>
        <w:ind w:left="2608" w:firstLine="425"/>
      </w:pPr>
      <w:r w:rsidRPr="00BF35BD">
        <w:t>The main objective of this study is to design a high-performance, highly robust lightweight deeply isotropic neural network model so that it can explore deeper layers for more accurate identification and classification of plant diseases. We will specifically describe the FoldNet network model in three parts.</w:t>
      </w:r>
    </w:p>
    <w:p w14:paraId="2F1891D4" w14:textId="2AA03A0D" w:rsidR="00282749" w:rsidRPr="001545A8" w:rsidRDefault="00282749" w:rsidP="00F377B0">
      <w:pPr>
        <w:pStyle w:val="3"/>
        <w:snapToGrid w:val="0"/>
        <w:spacing w:before="240" w:after="60" w:line="228" w:lineRule="auto"/>
        <w:ind w:left="2608"/>
        <w:rPr>
          <w:rFonts w:ascii="Palatino Linotype" w:eastAsia="宋体" w:hAnsi="Palatino Linotype" w:cs="Times New Roman"/>
          <w:b w:val="0"/>
          <w:sz w:val="20"/>
          <w:szCs w:val="20"/>
        </w:rPr>
      </w:pPr>
      <w:r w:rsidRPr="001545A8">
        <w:rPr>
          <w:rFonts w:ascii="Palatino Linotype" w:hAnsi="Palatino Linotype" w:cs="Times New Roman"/>
          <w:b w:val="0"/>
          <w:sz w:val="20"/>
          <w:szCs w:val="20"/>
        </w:rPr>
        <w:t xml:space="preserve">2.4.1. </w:t>
      </w:r>
      <w:r w:rsidRPr="001545A8">
        <w:rPr>
          <w:rFonts w:ascii="Palatino Linotype" w:eastAsia="宋体" w:hAnsi="Palatino Linotype" w:cs="Times New Roman"/>
          <w:b w:val="0"/>
          <w:sz w:val="20"/>
          <w:szCs w:val="20"/>
        </w:rPr>
        <w:t>Mapping residual neural network architectures to directed acyclic graphs</w:t>
      </w:r>
    </w:p>
    <w:p w14:paraId="601DEDAB" w14:textId="77777777" w:rsidR="0004254C" w:rsidRPr="008339AB" w:rsidRDefault="0004254C" w:rsidP="00BA1C90">
      <w:pPr>
        <w:adjustRightInd w:val="0"/>
        <w:snapToGrid w:val="0"/>
        <w:spacing w:line="228" w:lineRule="auto"/>
        <w:ind w:left="2608" w:firstLine="425"/>
      </w:pPr>
      <w:r w:rsidRPr="008339AB">
        <w:t>We evaluate the influence of structural features of the neural network on the network performance by mapping the architecture of the residual neural network to a directed acyclic graph with a simple mapping rule. As shown in Figure 6, the nodes in the graph represent nonlinear transitions between data, and the edges in the graph represent data flow. According to such mapping rule, the structure of the residual network is mapped as a complete directed acyclic graph. Since all the weights of the neural network are mapped to the nodes of the graph, and all the connection structures are mapped to the edges of the graph, such mapping also separates the effects of the network structure and the nonlinear transformations on the performance, separately. Figure 6a shows a residual neural network structure in which all the dashed lines of the jump connections form a direct path. This direct path allows the forward activation and the reverse gradient to flow straight through the constant function without loss of information, and then the model can be improved more consistently by increasing the depth as well as avoiding the gradient disappearance problem. In summary, this structure greatly improves the performance of the model.</w:t>
      </w:r>
    </w:p>
    <w:p w14:paraId="5FDFC7C8" w14:textId="497534A6" w:rsidR="0004254C" w:rsidRDefault="008339AB" w:rsidP="003638AE">
      <w:pPr>
        <w:adjustRightInd w:val="0"/>
        <w:snapToGrid w:val="0"/>
        <w:spacing w:line="228" w:lineRule="auto"/>
        <w:ind w:left="2608"/>
        <w:jc w:val="left"/>
      </w:pPr>
      <w:r>
        <w:object w:dxaOrig="17304" w:dyaOrig="10752" w14:anchorId="388374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6pt;height:252pt" o:ole="">
            <v:imagedata r:id="rId17" o:title=""/>
          </v:shape>
          <o:OLEObject Type="Embed" ProgID="Visio.Drawing.15" ShapeID="_x0000_i1025" DrawAspect="Content" ObjectID="_1747474381" r:id="rId18"/>
        </w:object>
      </w:r>
    </w:p>
    <w:p w14:paraId="1C75BA39" w14:textId="77777777" w:rsidR="0004254C" w:rsidRPr="00A21BBB" w:rsidRDefault="0004254C" w:rsidP="00A21BBB">
      <w:pPr>
        <w:adjustRightInd w:val="0"/>
        <w:snapToGrid w:val="0"/>
        <w:spacing w:before="120" w:after="240" w:line="228" w:lineRule="auto"/>
        <w:ind w:left="2608"/>
        <w:rPr>
          <w:sz w:val="18"/>
          <w:szCs w:val="18"/>
        </w:rPr>
      </w:pPr>
      <w:r w:rsidRPr="00A21BBB">
        <w:rPr>
          <w:b/>
          <w:sz w:val="18"/>
          <w:szCs w:val="18"/>
        </w:rPr>
        <w:t>Fig 6</w:t>
      </w:r>
      <w:r w:rsidRPr="00A21BBB">
        <w:rPr>
          <w:sz w:val="18"/>
          <w:szCs w:val="18"/>
        </w:rPr>
        <w:t xml:space="preserve">. Three examples of mapping from neural networks to directed acyclic graphs. </w:t>
      </w:r>
      <w:r w:rsidRPr="00A21BBB">
        <w:rPr>
          <w:b/>
          <w:sz w:val="18"/>
          <w:szCs w:val="18"/>
        </w:rPr>
        <w:t>(a)</w:t>
      </w:r>
      <w:r w:rsidRPr="00A21BBB">
        <w:rPr>
          <w:sz w:val="18"/>
          <w:szCs w:val="18"/>
        </w:rPr>
        <w:t xml:space="preserve"> Traditional residual neural network FoldNet_1. </w:t>
      </w:r>
      <w:r w:rsidRPr="00A21BBB">
        <w:rPr>
          <w:b/>
          <w:sz w:val="18"/>
          <w:szCs w:val="18"/>
        </w:rPr>
        <w:t>(d)</w:t>
      </w:r>
      <w:r w:rsidRPr="00A21BBB">
        <w:rPr>
          <w:sz w:val="18"/>
          <w:szCs w:val="18"/>
        </w:rPr>
        <w:t xml:space="preserve"> Fully directed acyclic graph mapped by FoldNet_1. </w:t>
      </w:r>
      <w:r w:rsidRPr="00A21BBB">
        <w:rPr>
          <w:b/>
          <w:sz w:val="18"/>
          <w:szCs w:val="18"/>
        </w:rPr>
        <w:t>(b)</w:t>
      </w:r>
      <w:r w:rsidRPr="00A21BBB">
        <w:rPr>
          <w:sz w:val="18"/>
          <w:szCs w:val="18"/>
        </w:rPr>
        <w:t xml:space="preserve"> Improved folded residual neural network FoldNet_2. </w:t>
      </w:r>
      <w:r w:rsidRPr="00A21BBB">
        <w:rPr>
          <w:b/>
          <w:sz w:val="18"/>
          <w:szCs w:val="18"/>
        </w:rPr>
        <w:t>(e)</w:t>
      </w:r>
      <w:r w:rsidRPr="00A21BBB">
        <w:rPr>
          <w:sz w:val="18"/>
          <w:szCs w:val="18"/>
        </w:rPr>
        <w:t xml:space="preserve"> Fully directed acyclic graph mapped by FoldNet_2. </w:t>
      </w:r>
      <w:r w:rsidRPr="00A21BBB">
        <w:rPr>
          <w:b/>
          <w:sz w:val="18"/>
          <w:szCs w:val="18"/>
        </w:rPr>
        <w:t>(c)</w:t>
      </w:r>
      <w:r w:rsidRPr="00A21BBB">
        <w:rPr>
          <w:sz w:val="18"/>
          <w:szCs w:val="18"/>
        </w:rPr>
        <w:t xml:space="preserve"> Improved folded residual neural network FoldNet_3. </w:t>
      </w:r>
      <w:r w:rsidRPr="00A21BBB">
        <w:rPr>
          <w:b/>
          <w:sz w:val="18"/>
          <w:szCs w:val="18"/>
        </w:rPr>
        <w:t>(f)</w:t>
      </w:r>
      <w:r w:rsidRPr="00A21BBB">
        <w:rPr>
          <w:sz w:val="18"/>
          <w:szCs w:val="18"/>
        </w:rPr>
        <w:t xml:space="preserve"> Fully directed acyclic graph mapped by FoldNet_3. Where all Fi nodes in Figures 6a, 6b, and 6c represent nonlinear transformations between data, and all internal circles with plus signs represent the sum of all input data. In Figures. 6d, 6e, 6f all nodes consist of summation and nonlinear transformation, lines indicate the data flow between nodes.</w:t>
      </w:r>
    </w:p>
    <w:p w14:paraId="11F7A94C" w14:textId="40912CF0" w:rsidR="00282749" w:rsidRPr="001545A8" w:rsidRDefault="00282749" w:rsidP="00F377B0">
      <w:pPr>
        <w:pStyle w:val="3"/>
        <w:snapToGrid w:val="0"/>
        <w:spacing w:before="240" w:after="60" w:line="228" w:lineRule="auto"/>
        <w:ind w:left="2608"/>
        <w:rPr>
          <w:rFonts w:ascii="Palatino Linotype" w:hAnsi="Palatino Linotype"/>
          <w:sz w:val="20"/>
          <w:szCs w:val="20"/>
        </w:rPr>
      </w:pPr>
      <w:r w:rsidRPr="001545A8">
        <w:rPr>
          <w:rFonts w:ascii="Palatino Linotype" w:hAnsi="Palatino Linotype"/>
          <w:b w:val="0"/>
          <w:sz w:val="20"/>
          <w:szCs w:val="20"/>
        </w:rPr>
        <w:t>2.4.2. Improving the incoherence of DAGs by folding residual networks</w:t>
      </w:r>
    </w:p>
    <w:p w14:paraId="3F8EAC31" w14:textId="77777777" w:rsidR="0004254C" w:rsidRPr="00C1389C" w:rsidRDefault="0004254C" w:rsidP="00BA1C90">
      <w:pPr>
        <w:adjustRightInd w:val="0"/>
        <w:snapToGrid w:val="0"/>
        <w:spacing w:line="228" w:lineRule="auto"/>
        <w:ind w:left="2608" w:firstLine="425"/>
      </w:pPr>
      <w:r w:rsidRPr="00C1389C">
        <w:t xml:space="preserve">Since in traditional residual neural networks, all jump connections are restricted to adjacent layers and the distance between any two layers is always equal to 1, which limits </w:t>
      </w:r>
      <w:r w:rsidRPr="00C1389C">
        <w:lastRenderedPageBreak/>
        <w:t>the representational power of the network. Therefore, we fold the residual neural network backbone chain back and forward into an accordion-like structure, as shown in Figures. 6b and 6c.</w:t>
      </w:r>
    </w:p>
    <w:p w14:paraId="5F70B73B" w14:textId="77777777" w:rsidR="0004254C" w:rsidRPr="00C1389C" w:rsidRDefault="0004254C" w:rsidP="00BA1C90">
      <w:pPr>
        <w:adjustRightInd w:val="0"/>
        <w:snapToGrid w:val="0"/>
        <w:spacing w:line="228" w:lineRule="auto"/>
        <w:ind w:left="2608" w:firstLine="425"/>
      </w:pPr>
      <w:r w:rsidRPr="00C1389C">
        <w:t xml:space="preserve">The improved accordion-like structure is superior to the chain-like structure of the traditional residual neural network, </w:t>
      </w:r>
      <w:proofErr w:type="gramStart"/>
      <w:r w:rsidRPr="00C1389C">
        <w:t>first of all</w:t>
      </w:r>
      <w:proofErr w:type="gramEnd"/>
      <w:r w:rsidRPr="00C1389C">
        <w:t>, the number of direct paths is increased from one to several, secondly, the distance between layers connected through jump connections is different, both are determined by the "folding length", we named such a folding neural network as FoldNet-d, where d is the "folding length". In FoldNet-d networks, d represents the number of direct paths, and the distance of jump connections is an integer in the set [2,4, . . . ,2(d-1)], but when d=1, the model simplifies to a traditional residual neural network. Figures 6a, 6b, and 6c describe the network architectures of FoldNet-1, FoldNet-2, and FoldNet-3, respectively, while Figures 6d, 6e, and 6f describe the fully directed acyclic graphs mapped by FoldNet-1, FoldNet-2, and FoldNet-3, respectively.</w:t>
      </w:r>
    </w:p>
    <w:p w14:paraId="02322DB3" w14:textId="77777777" w:rsidR="0004254C" w:rsidRPr="00C1389C" w:rsidRDefault="0004254C" w:rsidP="00BA1C90">
      <w:pPr>
        <w:adjustRightInd w:val="0"/>
        <w:snapToGrid w:val="0"/>
        <w:spacing w:line="228" w:lineRule="auto"/>
        <w:ind w:left="2608" w:firstLine="425"/>
      </w:pPr>
      <w:r w:rsidRPr="00C1389C">
        <w:t xml:space="preserve">For the directed acyclic graph given by the n × n adjacency matrix A, where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=1</m:t>
        </m:r>
      </m:oMath>
      <w:r w:rsidRPr="00C1389C">
        <w:t xml:space="preserve"> if there is a directed edge from node i to node </w:t>
      </w:r>
      <w:proofErr w:type="gramStart"/>
      <w:r w:rsidRPr="00C1389C">
        <w:t>j ,</w:t>
      </w:r>
      <w:proofErr w:type="gramEnd"/>
      <w:r w:rsidRPr="00C1389C">
        <w:t xml:space="preserve"> and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 xml:space="preserve">=0 </m:t>
        </m:r>
      </m:oMath>
      <w:r w:rsidRPr="00C1389C">
        <w:t xml:space="preserve">if there is not. The incoming and outgoing degrees of node i are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e>
        </m:nary>
      </m:oMath>
      <w:r w:rsidRPr="00C1389C">
        <w:t xml:space="preserve"> and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out</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ij</m:t>
                </m:r>
              </m:sub>
            </m:sSub>
          </m:e>
        </m:nary>
      </m:oMath>
      <w:r w:rsidRPr="00C1389C">
        <w:t>, respectively. The first node (i = 1) can never have inward edges, so</w:t>
      </w:r>
      <m:oMath>
        <m:r>
          <m:rPr>
            <m:sty m:val="p"/>
          </m:rPr>
          <w:rPr>
            <w:rFonts w:ascii="Cambria Math" w:hAnsi="Cambria Math"/>
          </w:rPr>
          <m:t xml:space="preserve"> </m:t>
        </m:r>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1</m:t>
            </m:r>
          </m:sub>
          <m:sup>
            <m:r>
              <w:rPr>
                <w:rFonts w:ascii="Cambria Math" w:hAnsi="Cambria Math"/>
                <w:spacing w:val="15"/>
              </w:rPr>
              <m:t>in</m:t>
            </m:r>
          </m:sup>
        </m:sSubSup>
        <m:r>
          <w:rPr>
            <w:rFonts w:ascii="Cambria Math" w:hAnsi="Cambria Math"/>
            <w:spacing w:val="15"/>
          </w:rPr>
          <m:t>=0</m:t>
        </m:r>
      </m:oMath>
      <w:r w:rsidRPr="00C1389C">
        <w:t>. Analogously, the last node (i = n) can never have outward edges, so</w:t>
      </w:r>
      <m:oMath>
        <m:sSubSup>
          <m:sSubSupPr>
            <m:ctrlPr>
              <w:rPr>
                <w:rFonts w:ascii="Cambria Math" w:hAnsi="Cambria Math"/>
                <w:spacing w:val="15"/>
              </w:rPr>
            </m:ctrlPr>
          </m:sSubSupPr>
          <m:e>
            <m:r>
              <w:rPr>
                <w:rFonts w:ascii="Cambria Math" w:hAnsi="Cambria Math"/>
                <w:spacing w:val="15"/>
              </w:rPr>
              <m:t xml:space="preserve"> k</m:t>
            </m:r>
          </m:e>
          <m:sub>
            <m:r>
              <w:rPr>
                <w:rFonts w:ascii="Cambria Math" w:hAnsi="Cambria Math"/>
                <w:spacing w:val="15"/>
              </w:rPr>
              <m:t>n</m:t>
            </m:r>
          </m:sub>
          <m:sup>
            <m:r>
              <w:rPr>
                <w:rFonts w:ascii="Cambria Math" w:hAnsi="Cambria Math"/>
                <w:spacing w:val="15"/>
              </w:rPr>
              <m:t>out</m:t>
            </m:r>
          </m:sup>
        </m:sSubSup>
        <m:r>
          <w:rPr>
            <w:rFonts w:ascii="Cambria Math" w:hAnsi="Cambria Math"/>
            <w:spacing w:val="15"/>
          </w:rPr>
          <m:t>=0</m:t>
        </m:r>
      </m:oMath>
      <w:r w:rsidRPr="00C1389C">
        <w:t xml:space="preserve">. The trophic level </w:t>
      </w:r>
      <w:proofErr w:type="spellStart"/>
      <w:r w:rsidRPr="00C1389C">
        <w:t>s</w:t>
      </w:r>
      <w:r w:rsidRPr="00C1389C">
        <w:rPr>
          <w:vertAlign w:val="subscript"/>
        </w:rPr>
        <w:t>i</w:t>
      </w:r>
      <w:proofErr w:type="spellEnd"/>
      <w:r w:rsidRPr="00C1389C">
        <w:t xml:space="preserve"> of node </w:t>
      </w:r>
      <w:proofErr w:type="spellStart"/>
      <w:r w:rsidRPr="00C1389C">
        <w:t>i</w:t>
      </w:r>
      <w:proofErr w:type="spellEnd"/>
      <w:r w:rsidRPr="00C1389C">
        <w:t xml:space="preserve"> is defined by Equation (2).</w:t>
      </w:r>
    </w:p>
    <w:p w14:paraId="52DD3CA6" w14:textId="77777777" w:rsidR="0004254C" w:rsidRPr="00C1389C" w:rsidRDefault="00000000" w:rsidP="00F524FD">
      <w:pPr>
        <w:adjustRightInd w:val="0"/>
        <w:snapToGrid w:val="0"/>
        <w:spacing w:line="228" w:lineRule="auto"/>
        <w:ind w:left="2608"/>
        <w:jc w:val="center"/>
        <w:rPr>
          <w:spacing w:val="15"/>
        </w:rPr>
      </w:pPr>
      <m:oMath>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m:rPr>
            <m:sty m:val="p"/>
          </m:rPr>
          <w:rPr>
            <w:rFonts w:ascii="Cambria Math" w:hAnsi="Cambria Math"/>
            <w:spacing w:val="15"/>
          </w:rPr>
          <m:t>=1+</m:t>
        </m:r>
        <m:f>
          <m:fPr>
            <m:ctrlPr>
              <w:rPr>
                <w:rFonts w:ascii="Cambria Math" w:hAnsi="Cambria Math"/>
                <w:spacing w:val="15"/>
              </w:rPr>
            </m:ctrlPr>
          </m:fPr>
          <m:num>
            <m:r>
              <w:rPr>
                <w:rFonts w:ascii="Cambria Math" w:hAnsi="Cambria Math"/>
                <w:spacing w:val="15"/>
              </w:rPr>
              <m:t>1</m:t>
            </m:r>
          </m:num>
          <m:den>
            <m:sSubSup>
              <m:sSubSupPr>
                <m:ctrlPr>
                  <w:rPr>
                    <w:rFonts w:ascii="Cambria Math" w:hAnsi="Cambria Math"/>
                    <w:i/>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den>
        </m:f>
        <m:nary>
          <m:naryPr>
            <m:chr m:val="∑"/>
            <m:limLoc m:val="undOvr"/>
            <m:supHide m:val="1"/>
            <m:ctrlPr>
              <w:rPr>
                <w:rFonts w:ascii="Cambria Math" w:hAnsi="Cambria Math"/>
                <w:i/>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e>
        </m:nary>
      </m:oMath>
      <w:proofErr w:type="gramStart"/>
      <w:r w:rsidR="0004254C" w:rsidRPr="00C1389C">
        <w:rPr>
          <w:spacing w:val="15"/>
        </w:rPr>
        <w:t xml:space="preserve">,   </w:t>
      </w:r>
      <w:proofErr w:type="gramEnd"/>
      <w:r w:rsidR="0004254C" w:rsidRPr="00C1389C">
        <w:rPr>
          <w:spacing w:val="15"/>
        </w:rPr>
        <w:t xml:space="preserve">       (2)</w:t>
      </w:r>
    </w:p>
    <w:p w14:paraId="2B5FF8A9" w14:textId="77777777" w:rsidR="0004254C" w:rsidRPr="00C1389C" w:rsidRDefault="0004254C" w:rsidP="00BA1C90">
      <w:pPr>
        <w:adjustRightInd w:val="0"/>
        <w:snapToGrid w:val="0"/>
        <w:spacing w:line="228" w:lineRule="auto"/>
        <w:ind w:left="2608" w:firstLine="425"/>
      </w:pPr>
      <w:r w:rsidRPr="00C1389C">
        <w:t xml:space="preserve">We used the trophic distance: </w:t>
      </w:r>
      <m:oMath>
        <m:sSub>
          <m:sSubPr>
            <m:ctrlPr>
              <w:rPr>
                <w:rFonts w:ascii="Cambria Math" w:hAnsi="Cambria Math"/>
                <w:spacing w:val="15"/>
              </w:rPr>
            </m:ctrlPr>
          </m:sSubPr>
          <m:e>
            <m:r>
              <w:rPr>
                <w:rFonts w:ascii="Cambria Math" w:hAnsi="Cambria Math"/>
                <w:spacing w:val="15"/>
              </w:rPr>
              <m:t>x</m:t>
            </m:r>
          </m:e>
          <m:sub>
            <m:r>
              <w:rPr>
                <w:rFonts w:ascii="Cambria Math" w:hAnsi="Cambria Math"/>
                <w:spacing w:val="15"/>
              </w:rPr>
              <m:t>ij</m:t>
            </m:r>
          </m:sub>
        </m:sSub>
        <m:r>
          <m:rPr>
            <m:sty m:val="p"/>
          </m:rPr>
          <w:rPr>
            <w:rFonts w:ascii="Cambria Math" w:hAnsi="Cambria Math"/>
            <w:spacing w:val="15"/>
          </w:rPr>
          <m:t>=</m:t>
        </m:r>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w:rPr>
            <w:rFonts w:ascii="Cambria Math" w:eastAsia="微软雅黑" w:hAnsi="Cambria Math" w:cs="微软雅黑"/>
            <w:spacing w:val="15"/>
          </w:rPr>
          <m:t>-</m:t>
        </m:r>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oMath>
      <w:r w:rsidRPr="00C1389C">
        <w:t xml:space="preserve"> to represent each edge of the directed acyclic graph, and then studied the distribution of trophic distances p(x) on the network. The homogeneity of p(x) is generally referred to as trophic coherence: the closer the trophic distances of all edges, the higher the coherence of the network. The degree of coherence is usually measured using the standard deviation of p(x), which is named as the incoherence parameter: </w:t>
      </w:r>
      <m:oMath>
        <m:r>
          <m:rPr>
            <m:sty m:val="p"/>
          </m:rPr>
          <w:rPr>
            <w:rFonts w:ascii="Cambria Math" w:hAnsi="Cambria Math"/>
            <w:spacing w:val="15"/>
          </w:rPr>
          <m:t>q=</m:t>
        </m:r>
        <m:rad>
          <m:radPr>
            <m:degHide m:val="1"/>
            <m:ctrlPr>
              <w:rPr>
                <w:rFonts w:ascii="Cambria Math" w:hAnsi="Cambria Math"/>
                <w:spacing w:val="15"/>
              </w:rPr>
            </m:ctrlPr>
          </m:radPr>
          <m:deg/>
          <m:e>
            <m:sSup>
              <m:sSupPr>
                <m:ctrlPr>
                  <w:rPr>
                    <w:rFonts w:ascii="Cambria Math" w:hAnsi="Cambria Math"/>
                    <w:i/>
                    <w:spacing w:val="15"/>
                  </w:rPr>
                </m:ctrlPr>
              </m:sSupPr>
              <m:e>
                <m:r>
                  <w:rPr>
                    <w:rFonts w:ascii="Cambria Math" w:hAnsi="Cambria Math"/>
                    <w:spacing w:val="15"/>
                  </w:rPr>
                  <m:t>x</m:t>
                </m:r>
              </m:e>
              <m:sup>
                <m:r>
                  <w:rPr>
                    <w:rFonts w:ascii="Cambria Math" w:hAnsi="Cambria Math"/>
                    <w:spacing w:val="15"/>
                  </w:rPr>
                  <m:t>2</m:t>
                </m:r>
              </m:sup>
            </m:sSup>
            <m:r>
              <w:rPr>
                <w:rFonts w:ascii="Cambria Math" w:hAnsi="Cambria Math"/>
                <w:spacing w:val="15"/>
              </w:rPr>
              <m:t>-1</m:t>
            </m:r>
          </m:e>
        </m:rad>
      </m:oMath>
      <w:r w:rsidRPr="00C1389C">
        <w:t>. We map the architecture of the neural network onto a directed acyclic graph, and use the incoherence parameter q to measure the degree of order of the directed acyclic graph.</w:t>
      </w:r>
    </w:p>
    <w:p w14:paraId="1BD33ECB" w14:textId="77777777" w:rsidR="0004254C" w:rsidRPr="00C1389C" w:rsidRDefault="0004254C" w:rsidP="00BA1C90">
      <w:pPr>
        <w:adjustRightInd w:val="0"/>
        <w:snapToGrid w:val="0"/>
        <w:spacing w:line="228" w:lineRule="auto"/>
        <w:ind w:left="2608" w:firstLine="425"/>
      </w:pPr>
      <w:r w:rsidRPr="00C1389C">
        <w:t xml:space="preserve">According to the main figure in Figure 7, we find that the incoherence parameter q increases along with the number of nodes (layers of the neural network) and the fold length d in the directed acyclic graph. The inset in Figure 7 shows the cumulative distribution function (CDF) of path lengths in the directed acyclic graph when the number of nodes is equal to 50, where the proportion of shorter paths grows as the fold length d increases. </w:t>
      </w:r>
    </w:p>
    <w:p w14:paraId="121CAB98" w14:textId="77777777" w:rsidR="0004254C" w:rsidRPr="00C1389C" w:rsidRDefault="0004254C" w:rsidP="00BA1C90">
      <w:pPr>
        <w:adjustRightInd w:val="0"/>
        <w:snapToGrid w:val="0"/>
        <w:spacing w:line="228" w:lineRule="auto"/>
        <w:ind w:left="2608" w:firstLine="425"/>
      </w:pPr>
      <w:r w:rsidRPr="00C1389C">
        <w:t xml:space="preserve">By comparing the incoherence and path length of the FoldNet-d neural network with d </w:t>
      </w:r>
      <w:r w:rsidRPr="00C1389C">
        <w:rPr>
          <w:rFonts w:ascii="宋体" w:hAnsi="宋体" w:cs="宋体" w:hint="eastAsia"/>
        </w:rPr>
        <w:t>∈</w:t>
      </w:r>
      <w:r w:rsidRPr="00C1389C">
        <w:t xml:space="preserve"> [2,3,4] and the conventional residual neural network at d = 1, we concluded that the disorder of the folded residual network FoldNet-d is higher and the shorter paths account for a larger proportion, thus improving the performance of the FoldNet-d network.</w:t>
      </w:r>
    </w:p>
    <w:p w14:paraId="223ABD44" w14:textId="7D428835" w:rsidR="0004254C" w:rsidRDefault="0004254C" w:rsidP="00A21BBB">
      <w:pPr>
        <w:adjustRightInd w:val="0"/>
        <w:snapToGrid w:val="0"/>
        <w:spacing w:line="228" w:lineRule="auto"/>
        <w:ind w:left="2608"/>
        <w:jc w:val="left"/>
      </w:pPr>
      <w:r>
        <w:rPr>
          <w:rFonts w:ascii="宋体" w:hAnsi="宋体" w:cs="宋体"/>
          <w:spacing w:val="15"/>
          <w:sz w:val="24"/>
          <w:szCs w:val="24"/>
        </w:rPr>
        <w:lastRenderedPageBreak/>
        <w:drawing>
          <wp:inline distT="0" distB="0" distL="0" distR="0" wp14:anchorId="4F24225F" wp14:editId="38477D8A">
            <wp:extent cx="4347274" cy="273937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GQ.PNG"/>
                    <pic:cNvPicPr/>
                  </pic:nvPicPr>
                  <pic:blipFill>
                    <a:blip r:embed="rId19">
                      <a:extLst>
                        <a:ext uri="{28A0092B-C50C-407E-A947-70E740481C1C}">
                          <a14:useLocalDpi xmlns:a14="http://schemas.microsoft.com/office/drawing/2010/main" val="0"/>
                        </a:ext>
                      </a:extLst>
                    </a:blip>
                    <a:stretch>
                      <a:fillRect/>
                    </a:stretch>
                  </pic:blipFill>
                  <pic:spPr>
                    <a:xfrm>
                      <a:off x="0" y="0"/>
                      <a:ext cx="4434667" cy="2794441"/>
                    </a:xfrm>
                    <a:prstGeom prst="rect">
                      <a:avLst/>
                    </a:prstGeom>
                  </pic:spPr>
                </pic:pic>
              </a:graphicData>
            </a:graphic>
          </wp:inline>
        </w:drawing>
      </w:r>
    </w:p>
    <w:p w14:paraId="7C70666A" w14:textId="669FE7CA" w:rsidR="0004254C" w:rsidRPr="00A21BBB" w:rsidRDefault="0004254C" w:rsidP="00A21BBB">
      <w:pPr>
        <w:adjustRightInd w:val="0"/>
        <w:snapToGrid w:val="0"/>
        <w:spacing w:before="120" w:after="240" w:line="228" w:lineRule="auto"/>
        <w:ind w:left="2608"/>
        <w:rPr>
          <w:sz w:val="18"/>
          <w:szCs w:val="18"/>
        </w:rPr>
      </w:pPr>
      <w:r w:rsidRPr="00A21BBB">
        <w:rPr>
          <w:b/>
          <w:sz w:val="18"/>
          <w:szCs w:val="18"/>
        </w:rPr>
        <w:t>Fig 7.</w:t>
      </w:r>
      <w:r w:rsidRPr="00A21BBB">
        <w:rPr>
          <w:sz w:val="18"/>
          <w:szCs w:val="18"/>
        </w:rPr>
        <w:t xml:space="preserve"> Incoherence and path length of DAG. The main figure demonstrates the relationship between the incoherence parameter q and the number of DAG nodes and the folding length d. The inset figure illustrates the relationship between the path length and the folding length d.</w:t>
      </w:r>
    </w:p>
    <w:p w14:paraId="4852C843" w14:textId="3E84AB35" w:rsidR="00282749" w:rsidRPr="001545A8" w:rsidRDefault="00282749" w:rsidP="00E1464C">
      <w:pPr>
        <w:pStyle w:val="3"/>
        <w:adjustRightInd w:val="0"/>
        <w:snapToGrid w:val="0"/>
        <w:spacing w:before="240" w:after="60" w:line="228" w:lineRule="auto"/>
        <w:ind w:left="2608"/>
        <w:rPr>
          <w:rFonts w:ascii="Palatino Linotype" w:hAnsi="Palatino Linotype" w:cs="Times New Roman"/>
          <w:b w:val="0"/>
          <w:sz w:val="20"/>
          <w:szCs w:val="20"/>
        </w:rPr>
      </w:pPr>
      <w:r w:rsidRPr="001545A8">
        <w:rPr>
          <w:rFonts w:ascii="Palatino Linotype" w:eastAsia="宋体" w:hAnsi="Palatino Linotype" w:cs="Times New Roman"/>
          <w:b w:val="0"/>
          <w:sz w:val="20"/>
          <w:szCs w:val="20"/>
        </w:rPr>
        <w:t>2.4.3. Model architecture</w:t>
      </w:r>
      <w:r w:rsidRPr="001545A8">
        <w:rPr>
          <w:rFonts w:ascii="Palatino Linotype" w:hAnsi="Palatino Linotype" w:cs="Times New Roman"/>
          <w:b w:val="0"/>
          <w:sz w:val="20"/>
          <w:szCs w:val="20"/>
        </w:rPr>
        <w:t xml:space="preserve"> </w:t>
      </w:r>
    </w:p>
    <w:p w14:paraId="1EA99F59" w14:textId="77777777" w:rsidR="003F715A" w:rsidRPr="00E1464C" w:rsidRDefault="003F715A" w:rsidP="00BA1C90">
      <w:pPr>
        <w:adjustRightInd w:val="0"/>
        <w:snapToGrid w:val="0"/>
        <w:spacing w:line="228" w:lineRule="auto"/>
        <w:ind w:left="2608" w:firstLine="425"/>
        <w:rPr>
          <w:color w:val="70AD47" w:themeColor="accent6"/>
        </w:rPr>
      </w:pPr>
      <w:r w:rsidRPr="00E1464C">
        <w:rPr>
          <w:color w:val="000000" w:themeColor="text1"/>
          <w:shd w:val="clear" w:color="auto" w:fill="FFFFFF"/>
        </w:rPr>
        <w:t>Isotropic CNNs emerged partially inspired by the state-of-the-art attention-based transformer architectures in computer vision that are isotropic architectures. Compared to pyramidical architectures, recent research discovers that isotropic architectures may improve performance or even meet state-of-the-art performance with a lot lighter layers.</w:t>
      </w:r>
      <w:r w:rsidRPr="00E1464C">
        <w:rPr>
          <w:color w:val="000000" w:themeColor="text1"/>
        </w:rPr>
        <w:t xml:space="preserve"> Therefore, this study designs a lightweight deeply isotropic neural network model, FoldNet, which has the same size and shape for all layers throughout the network.</w:t>
      </w:r>
      <w:r w:rsidRPr="00E1464C">
        <w:t xml:space="preserve"> In this network model architecture, images are first segmented into a series of patches, and then these patches are passed to a repeating block chain, which is eventually used for automatic identification and classification of plant disease images. Compared to traditional residual neural networks with only one direct path, FoldNet has multiple direct paths throughout the network, therefore the model can explore deeper into the network and thereby identify plant pest and disease characteristics more accurately.</w:t>
      </w:r>
    </w:p>
    <w:p w14:paraId="0495CBF6" w14:textId="6D19C91C" w:rsidR="003F715A" w:rsidRPr="00E1464C" w:rsidRDefault="003F715A" w:rsidP="00BA1C90">
      <w:pPr>
        <w:adjustRightInd w:val="0"/>
        <w:snapToGrid w:val="0"/>
        <w:spacing w:line="228" w:lineRule="auto"/>
        <w:ind w:left="2608" w:firstLine="425"/>
        <w:rPr>
          <w:rFonts w:ascii="Times New Roman" w:hAnsi="Times New Roman"/>
          <w:spacing w:val="15"/>
          <w:sz w:val="24"/>
          <w:szCs w:val="24"/>
        </w:rPr>
      </w:pPr>
      <w:r w:rsidRPr="00E1464C">
        <w:rPr>
          <w:spacing w:val="15"/>
        </w:rPr>
        <w:t>The FoldNet model architecture is shown in Figure 8a, which consists of a Patch embedding layer, repeatedly applied folding blocks, a global average pooling layer, and a classifier block.</w:t>
      </w:r>
      <w:r w:rsidRPr="00E1464C">
        <w:t xml:space="preserve"> </w:t>
      </w:r>
      <w:r w:rsidRPr="00E1464C">
        <w:rPr>
          <w:spacing w:val="15"/>
        </w:rPr>
        <w:t>In which, in the patch embedding layer, the size of patch p, the hidden dimension h, which can implement the convolution operation with the input channel</w:t>
      </w:r>
      <m:oMath>
        <m:r>
          <m:rPr>
            <m:sty m:val="p"/>
          </m:rPr>
          <w:rPr>
            <w:rFonts w:ascii="Cambria Math" w:hAnsi="Cambria Math"/>
            <w:spacing w:val="15"/>
          </w:rPr>
          <m:t xml:space="preserve"> </m:t>
        </m:r>
        <m:sSub>
          <m:sSubPr>
            <m:ctrlPr>
              <w:rPr>
                <w:rFonts w:ascii="Cambria Math" w:hAnsi="Cambria Math"/>
                <w:spacing w:val="15"/>
              </w:rPr>
            </m:ctrlPr>
          </m:sSubPr>
          <m:e>
            <m:r>
              <w:rPr>
                <w:rFonts w:ascii="Cambria Math" w:hAnsi="Cambria Math"/>
                <w:spacing w:val="15"/>
              </w:rPr>
              <m:t>C</m:t>
            </m:r>
          </m:e>
          <m:sub>
            <m:r>
              <w:rPr>
                <w:rFonts w:ascii="Cambria Math" w:hAnsi="Cambria Math"/>
                <w:spacing w:val="15"/>
              </w:rPr>
              <m:t>in</m:t>
            </m:r>
          </m:sub>
        </m:sSub>
      </m:oMath>
      <w:r w:rsidRPr="00E1464C">
        <w:rPr>
          <w:spacing w:val="15"/>
        </w:rPr>
        <w:t>, the output channel h, the kernel size p and the step size p.</w:t>
      </w:r>
      <w:r w:rsidRPr="00E1464C">
        <w:t xml:space="preserve"> </w:t>
      </w:r>
      <w:r w:rsidRPr="00E1464C">
        <w:rPr>
          <w:spacing w:val="15"/>
        </w:rPr>
        <w:t>Each folding block contains d-1 nonlinear transformations Fi, as shown by the red dashed rounded rectangles in Figure 8a.</w:t>
      </w:r>
      <w:r w:rsidRPr="00E1464C">
        <w:t xml:space="preserve"> </w:t>
      </w:r>
      <w:r w:rsidRPr="00E1464C">
        <w:rPr>
          <w:spacing w:val="15"/>
        </w:rPr>
        <w:t>Each nonlinear transform Fi itself consists of a deep convolution and a point convolution, each followed with a GELU activation function and a batch normalization layer, as illustrated in Figure 8b.</w:t>
      </w:r>
      <w:r w:rsidRPr="00E1464C">
        <w:t xml:space="preserve"> </w:t>
      </w:r>
      <w:r w:rsidRPr="00E1464C">
        <w:rPr>
          <w:spacing w:val="15"/>
        </w:rPr>
        <w:t xml:space="preserve">The depth convolution is a grouped convolution with </w:t>
      </w:r>
      <w:proofErr w:type="spellStart"/>
      <w:r w:rsidRPr="00E1464C">
        <w:rPr>
          <w:spacing w:val="15"/>
        </w:rPr>
        <w:t>k×k</w:t>
      </w:r>
      <w:proofErr w:type="spellEnd"/>
      <w:r w:rsidRPr="00E1464C">
        <w:rPr>
          <w:spacing w:val="15"/>
        </w:rPr>
        <w:t xml:space="preserve"> convolution kernels and the group </w:t>
      </w:r>
      <w:proofErr w:type="gramStart"/>
      <w:r w:rsidRPr="00E1464C">
        <w:rPr>
          <w:spacing w:val="15"/>
        </w:rPr>
        <w:t>is</w:t>
      </w:r>
      <w:proofErr w:type="gramEnd"/>
      <w:r w:rsidRPr="00E1464C">
        <w:rPr>
          <w:spacing w:val="15"/>
        </w:rPr>
        <w:t xml:space="preserve"> equal to the number of channels h. The point convolution is a convolution with 1×1 convolution kernels.</w:t>
      </w:r>
      <w:r w:rsidRPr="00E1464C">
        <w:t xml:space="preserve"> </w:t>
      </w:r>
      <w:r w:rsidRPr="00E1464C">
        <w:rPr>
          <w:spacing w:val="15"/>
        </w:rPr>
        <w:t xml:space="preserve">Finally, we use global average pooling to obtain the feature vector, which is passed to a linear classifier and a </w:t>
      </w:r>
      <w:proofErr w:type="spellStart"/>
      <w:r w:rsidRPr="00E1464C">
        <w:rPr>
          <w:spacing w:val="15"/>
        </w:rPr>
        <w:t>softmax</w:t>
      </w:r>
      <w:proofErr w:type="spellEnd"/>
      <w:r w:rsidRPr="00E1464C">
        <w:rPr>
          <w:spacing w:val="15"/>
        </w:rPr>
        <w:t xml:space="preserve"> function to predict the probability of all classes.</w:t>
      </w:r>
    </w:p>
    <w:p w14:paraId="424373A1" w14:textId="296E7F16" w:rsidR="003F715A" w:rsidRDefault="00E1464C" w:rsidP="00A21BBB">
      <w:pPr>
        <w:adjustRightInd w:val="0"/>
        <w:snapToGrid w:val="0"/>
        <w:spacing w:line="228" w:lineRule="auto"/>
        <w:ind w:left="2608"/>
        <w:jc w:val="left"/>
      </w:pPr>
      <w:r>
        <w:object w:dxaOrig="13800" w:dyaOrig="7020" w14:anchorId="31F69D40">
          <v:shape id="_x0000_i1026" type="#_x0000_t75" style="width:458pt;height:232.4pt" o:ole="">
            <v:imagedata r:id="rId20" o:title=""/>
          </v:shape>
          <o:OLEObject Type="Embed" ProgID="Visio.Drawing.15" ShapeID="_x0000_i1026" DrawAspect="Content" ObjectID="_1747474382" r:id="rId21"/>
        </w:object>
      </w:r>
    </w:p>
    <w:p w14:paraId="2D0FB7D2" w14:textId="7FB02B4D" w:rsidR="00282749" w:rsidRPr="00A21BBB" w:rsidRDefault="003F715A" w:rsidP="00A21BBB">
      <w:pPr>
        <w:adjustRightInd w:val="0"/>
        <w:snapToGrid w:val="0"/>
        <w:spacing w:before="120" w:after="240" w:line="228" w:lineRule="auto"/>
        <w:ind w:left="2608"/>
        <w:rPr>
          <w:spacing w:val="15"/>
          <w:sz w:val="18"/>
          <w:szCs w:val="18"/>
        </w:rPr>
      </w:pPr>
      <w:r w:rsidRPr="00A21BBB">
        <w:rPr>
          <w:b/>
          <w:spacing w:val="15"/>
          <w:sz w:val="18"/>
          <w:szCs w:val="18"/>
        </w:rPr>
        <w:t xml:space="preserve">Fig 8. </w:t>
      </w:r>
      <w:r w:rsidR="00BA1C90" w:rsidRPr="00A21BBB">
        <w:rPr>
          <w:color w:val="000000" w:themeColor="text1"/>
          <w:spacing w:val="15"/>
          <w:sz w:val="18"/>
          <w:szCs w:val="18"/>
        </w:rPr>
        <w:t>(a)</w:t>
      </w:r>
      <w:r w:rsidRPr="00A21BBB">
        <w:rPr>
          <w:color w:val="000000" w:themeColor="text1"/>
          <w:spacing w:val="15"/>
          <w:sz w:val="18"/>
          <w:szCs w:val="18"/>
        </w:rPr>
        <w:t>The model architecture of FoldNet, which starts with a patch embedding layer, followed by a series of folded blocks shown by red dashed rectangles, then a pooling layer and a linear classifier, and finally a prediction class.</w:t>
      </w:r>
      <w:r w:rsidRPr="00A21BBB">
        <w:rPr>
          <w:sz w:val="18"/>
          <w:szCs w:val="18"/>
        </w:rPr>
        <w:t xml:space="preserve"> </w:t>
      </w:r>
      <w:r w:rsidRPr="00A21BBB">
        <w:rPr>
          <w:color w:val="000000" w:themeColor="text1"/>
          <w:spacing w:val="15"/>
          <w:sz w:val="18"/>
          <w:szCs w:val="18"/>
        </w:rPr>
        <w:t>where the depth n=6, the folding length d=3, and the number of folding blocks is equal to n / (d-1) = 3.</w:t>
      </w:r>
      <w:r w:rsidRPr="00A21BBB">
        <w:rPr>
          <w:sz w:val="18"/>
          <w:szCs w:val="18"/>
        </w:rPr>
        <w:t xml:space="preserve"> </w:t>
      </w:r>
      <w:r w:rsidRPr="00A21BBB">
        <w:rPr>
          <w:color w:val="000000" w:themeColor="text1"/>
          <w:spacing w:val="15"/>
          <w:sz w:val="18"/>
          <w:szCs w:val="18"/>
        </w:rPr>
        <w:t xml:space="preserve">(b) Specific details of each nonlinear transform Fi, including a deep convolution and a point convolution, each followed by an activation function and a </w:t>
      </w:r>
      <w:proofErr w:type="spellStart"/>
      <w:r w:rsidRPr="00A21BBB">
        <w:rPr>
          <w:color w:val="000000" w:themeColor="text1"/>
          <w:spacing w:val="15"/>
          <w:sz w:val="18"/>
          <w:szCs w:val="18"/>
        </w:rPr>
        <w:t>BatchNorm</w:t>
      </w:r>
      <w:proofErr w:type="spellEnd"/>
      <w:r w:rsidRPr="00A21BBB">
        <w:rPr>
          <w:color w:val="000000" w:themeColor="text1"/>
          <w:spacing w:val="15"/>
          <w:sz w:val="18"/>
          <w:szCs w:val="18"/>
        </w:rPr>
        <w:t xml:space="preserve"> layer.</w:t>
      </w:r>
    </w:p>
    <w:p w14:paraId="5897BCC9" w14:textId="73C03414" w:rsidR="00130D6E" w:rsidRPr="001545A8" w:rsidRDefault="00130D6E" w:rsidP="00B018FF">
      <w:pPr>
        <w:pStyle w:val="MDPI21heading1"/>
        <w:rPr>
          <w:szCs w:val="20"/>
        </w:rPr>
      </w:pPr>
      <w:r w:rsidRPr="001545A8">
        <w:rPr>
          <w:szCs w:val="20"/>
        </w:rPr>
        <w:t xml:space="preserve">3. </w:t>
      </w:r>
      <w:r w:rsidR="003F715A" w:rsidRPr="001545A8">
        <w:rPr>
          <w:szCs w:val="20"/>
        </w:rPr>
        <w:t>Experimental results and analysis</w:t>
      </w:r>
    </w:p>
    <w:p w14:paraId="377C5012" w14:textId="5029ACA3" w:rsidR="00130D6E" w:rsidRPr="001545A8" w:rsidRDefault="00130D6E" w:rsidP="00F377B0">
      <w:pPr>
        <w:pStyle w:val="MDPI22heading2"/>
        <w:spacing w:before="240"/>
        <w:rPr>
          <w:szCs w:val="20"/>
        </w:rPr>
      </w:pPr>
      <w:r w:rsidRPr="001545A8">
        <w:rPr>
          <w:szCs w:val="20"/>
        </w:rPr>
        <w:t xml:space="preserve">3.1. </w:t>
      </w:r>
      <w:r w:rsidR="003F715A" w:rsidRPr="001545A8">
        <w:rPr>
          <w:szCs w:val="20"/>
        </w:rPr>
        <w:t>Experimental configuration and hyperparameter setting</w:t>
      </w:r>
    </w:p>
    <w:p w14:paraId="0685A0D6" w14:textId="77777777" w:rsidR="003F715A" w:rsidRPr="00C21644" w:rsidRDefault="003F715A" w:rsidP="009D4269">
      <w:pPr>
        <w:adjustRightInd w:val="0"/>
        <w:snapToGrid w:val="0"/>
        <w:spacing w:line="228" w:lineRule="auto"/>
        <w:ind w:left="2608" w:firstLine="425"/>
      </w:pPr>
      <w:r w:rsidRPr="00C21644">
        <w:t xml:space="preserve">In this experiment, FoldNet model was implemented using Python programming language, PyTorch deep learning framework, and FoldNet model was evaluated using PyTorch Lightning library. In addition, due to the limited experimental conditions, we used both the online server Kaggle and </w:t>
      </w:r>
      <w:proofErr w:type="spellStart"/>
      <w:r w:rsidRPr="00C21644">
        <w:t>PaperSpace</w:t>
      </w:r>
      <w:proofErr w:type="spellEnd"/>
      <w:r w:rsidRPr="00C21644">
        <w:t xml:space="preserve"> to provide GPUs for training and evaluation of the models. Kaggle Kernels offers T4×2 GPUs that allow for each user 30 hours of free access per week, with a limit of 9 hours per run. </w:t>
      </w:r>
      <w:proofErr w:type="spellStart"/>
      <w:proofErr w:type="gramStart"/>
      <w:r w:rsidRPr="00C21644">
        <w:t>PaperSpace</w:t>
      </w:r>
      <w:proofErr w:type="spellEnd"/>
      <w:r w:rsidRPr="00C21644">
        <w:t xml:space="preserve">  offers</w:t>
      </w:r>
      <w:proofErr w:type="gramEnd"/>
      <w:r w:rsidRPr="00C21644">
        <w:t xml:space="preserve"> a more powerful and faster paid A4000 GPU, but it has a maximum run time limit of 6 hours per run. The software and hardware configurations are shown in Table 2.</w:t>
      </w:r>
    </w:p>
    <w:p w14:paraId="3F00267B" w14:textId="77777777" w:rsidR="003F715A" w:rsidRPr="00C21644" w:rsidRDefault="003F715A" w:rsidP="00DF3F77">
      <w:pPr>
        <w:adjustRightInd w:val="0"/>
        <w:snapToGrid w:val="0"/>
        <w:spacing w:before="120" w:after="240" w:line="228" w:lineRule="auto"/>
        <w:ind w:left="2608"/>
        <w:rPr>
          <w:sz w:val="18"/>
          <w:szCs w:val="18"/>
        </w:rPr>
      </w:pPr>
      <w:r w:rsidRPr="00C21644">
        <w:rPr>
          <w:b/>
          <w:sz w:val="18"/>
          <w:szCs w:val="18"/>
        </w:rPr>
        <w:t>Table 2</w:t>
      </w:r>
      <w:r w:rsidRPr="00C21644">
        <w:rPr>
          <w:sz w:val="18"/>
          <w:szCs w:val="18"/>
        </w:rPr>
        <w:t>. software and hardware environment.</w:t>
      </w:r>
    </w:p>
    <w:tbl>
      <w:tblPr>
        <w:tblW w:w="0" w:type="auto"/>
        <w:jc w:val="right"/>
        <w:tblBorders>
          <w:top w:val="single" w:sz="12" w:space="0" w:color="auto"/>
          <w:bottom w:val="single" w:sz="12" w:space="0" w:color="auto"/>
        </w:tblBorders>
        <w:tblLook w:val="04A0" w:firstRow="1" w:lastRow="0" w:firstColumn="1" w:lastColumn="0" w:noHBand="0" w:noVBand="1"/>
      </w:tblPr>
      <w:tblGrid>
        <w:gridCol w:w="2765"/>
        <w:gridCol w:w="2765"/>
        <w:gridCol w:w="2765"/>
      </w:tblGrid>
      <w:tr w:rsidR="003F715A" w:rsidRPr="00E97DEE" w14:paraId="35AFDDD7" w14:textId="77777777" w:rsidTr="004957AA">
        <w:trPr>
          <w:jc w:val="right"/>
        </w:trPr>
        <w:tc>
          <w:tcPr>
            <w:tcW w:w="2765" w:type="dxa"/>
            <w:tcBorders>
              <w:top w:val="single" w:sz="8" w:space="0" w:color="auto"/>
              <w:bottom w:val="single" w:sz="4" w:space="0" w:color="auto"/>
            </w:tcBorders>
            <w:shd w:val="clear" w:color="auto" w:fill="auto"/>
          </w:tcPr>
          <w:p w14:paraId="03D11720"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Name</w:t>
            </w:r>
          </w:p>
        </w:tc>
        <w:tc>
          <w:tcPr>
            <w:tcW w:w="2765" w:type="dxa"/>
            <w:tcBorders>
              <w:top w:val="single" w:sz="8" w:space="0" w:color="auto"/>
              <w:bottom w:val="single" w:sz="4" w:space="0" w:color="auto"/>
            </w:tcBorders>
            <w:shd w:val="clear" w:color="auto" w:fill="auto"/>
          </w:tcPr>
          <w:p w14:paraId="0770E352" w14:textId="77777777" w:rsidR="003F715A" w:rsidRPr="004957AA" w:rsidRDefault="003F715A" w:rsidP="00DC11F2">
            <w:pPr>
              <w:adjustRightInd w:val="0"/>
              <w:snapToGrid w:val="0"/>
              <w:spacing w:line="240" w:lineRule="auto"/>
              <w:jc w:val="center"/>
              <w:rPr>
                <w:rFonts w:eastAsia="等线"/>
                <w:b/>
              </w:rPr>
            </w:pPr>
            <w:proofErr w:type="spellStart"/>
            <w:r w:rsidRPr="004957AA">
              <w:rPr>
                <w:rFonts w:eastAsia="等线"/>
                <w:b/>
              </w:rPr>
              <w:t>PaperSpace</w:t>
            </w:r>
            <w:proofErr w:type="spellEnd"/>
          </w:p>
        </w:tc>
        <w:tc>
          <w:tcPr>
            <w:tcW w:w="2765" w:type="dxa"/>
            <w:tcBorders>
              <w:top w:val="single" w:sz="8" w:space="0" w:color="auto"/>
              <w:bottom w:val="single" w:sz="4" w:space="0" w:color="auto"/>
            </w:tcBorders>
            <w:shd w:val="clear" w:color="auto" w:fill="auto"/>
          </w:tcPr>
          <w:p w14:paraId="10CD7937"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Kaggle</w:t>
            </w:r>
          </w:p>
        </w:tc>
      </w:tr>
      <w:tr w:rsidR="003F715A" w:rsidRPr="00E97DEE" w14:paraId="4187C7C8" w14:textId="77777777" w:rsidTr="00C21644">
        <w:trPr>
          <w:jc w:val="right"/>
        </w:trPr>
        <w:tc>
          <w:tcPr>
            <w:tcW w:w="2765" w:type="dxa"/>
            <w:tcBorders>
              <w:top w:val="single" w:sz="4" w:space="0" w:color="auto"/>
              <w:bottom w:val="nil"/>
            </w:tcBorders>
            <w:shd w:val="clear" w:color="auto" w:fill="auto"/>
          </w:tcPr>
          <w:p w14:paraId="36DE570D" w14:textId="77777777" w:rsidR="003F715A" w:rsidRPr="00DC11F2" w:rsidRDefault="003F715A" w:rsidP="00DC11F2">
            <w:pPr>
              <w:adjustRightInd w:val="0"/>
              <w:snapToGrid w:val="0"/>
              <w:spacing w:line="240" w:lineRule="auto"/>
              <w:jc w:val="center"/>
              <w:rPr>
                <w:rFonts w:eastAsia="等线"/>
              </w:rPr>
            </w:pPr>
            <w:r w:rsidRPr="00DC11F2">
              <w:rPr>
                <w:rFonts w:eastAsia="等线"/>
              </w:rPr>
              <w:t>CPU</w:t>
            </w:r>
          </w:p>
        </w:tc>
        <w:tc>
          <w:tcPr>
            <w:tcW w:w="2765" w:type="dxa"/>
            <w:tcBorders>
              <w:top w:val="single" w:sz="4" w:space="0" w:color="auto"/>
              <w:bottom w:val="nil"/>
            </w:tcBorders>
            <w:shd w:val="clear" w:color="auto" w:fill="auto"/>
          </w:tcPr>
          <w:p w14:paraId="0ABE4E50" w14:textId="77777777" w:rsidR="003F715A" w:rsidRPr="00DC11F2" w:rsidRDefault="003F715A" w:rsidP="00DC11F2">
            <w:pPr>
              <w:adjustRightInd w:val="0"/>
              <w:snapToGrid w:val="0"/>
              <w:spacing w:line="240" w:lineRule="auto"/>
              <w:jc w:val="center"/>
              <w:rPr>
                <w:rFonts w:eastAsia="等线"/>
              </w:rPr>
            </w:pPr>
            <w:r w:rsidRPr="00DC11F2">
              <w:rPr>
                <w:rFonts w:eastAsia="等线"/>
              </w:rPr>
              <w:t>8</w:t>
            </w:r>
            <w:r w:rsidRPr="00DC11F2">
              <w:t>cores</w:t>
            </w:r>
          </w:p>
        </w:tc>
        <w:tc>
          <w:tcPr>
            <w:tcW w:w="2765" w:type="dxa"/>
            <w:tcBorders>
              <w:top w:val="single" w:sz="4" w:space="0" w:color="auto"/>
              <w:bottom w:val="nil"/>
            </w:tcBorders>
            <w:shd w:val="clear" w:color="auto" w:fill="auto"/>
          </w:tcPr>
          <w:p w14:paraId="41CF1C91" w14:textId="77777777" w:rsidR="003F715A" w:rsidRPr="00DC11F2" w:rsidRDefault="003F715A" w:rsidP="00DC11F2">
            <w:pPr>
              <w:adjustRightInd w:val="0"/>
              <w:snapToGrid w:val="0"/>
              <w:spacing w:line="240" w:lineRule="auto"/>
              <w:jc w:val="center"/>
              <w:rPr>
                <w:rFonts w:eastAsia="等线"/>
              </w:rPr>
            </w:pPr>
            <w:r w:rsidRPr="00DC11F2">
              <w:rPr>
                <w:rFonts w:eastAsia="等线"/>
              </w:rPr>
              <w:t>2</w:t>
            </w:r>
            <w:r w:rsidRPr="00DC11F2">
              <w:t>cores</w:t>
            </w:r>
          </w:p>
        </w:tc>
      </w:tr>
      <w:tr w:rsidR="003F715A" w:rsidRPr="00DE2C99" w14:paraId="740F3141" w14:textId="77777777" w:rsidTr="00C21644">
        <w:trPr>
          <w:jc w:val="right"/>
        </w:trPr>
        <w:tc>
          <w:tcPr>
            <w:tcW w:w="2765" w:type="dxa"/>
            <w:tcBorders>
              <w:top w:val="nil"/>
            </w:tcBorders>
            <w:shd w:val="clear" w:color="auto" w:fill="auto"/>
          </w:tcPr>
          <w:p w14:paraId="11082D15" w14:textId="77777777" w:rsidR="003F715A" w:rsidRPr="00DC11F2" w:rsidRDefault="003F715A" w:rsidP="00DC11F2">
            <w:pPr>
              <w:adjustRightInd w:val="0"/>
              <w:snapToGrid w:val="0"/>
              <w:spacing w:line="240" w:lineRule="auto"/>
              <w:jc w:val="center"/>
              <w:rPr>
                <w:rFonts w:eastAsia="等线"/>
              </w:rPr>
            </w:pPr>
            <w:r w:rsidRPr="00DC11F2">
              <w:rPr>
                <w:rFonts w:eastAsia="等线"/>
              </w:rPr>
              <w:t>GPU</w:t>
            </w:r>
          </w:p>
        </w:tc>
        <w:tc>
          <w:tcPr>
            <w:tcW w:w="2765" w:type="dxa"/>
            <w:tcBorders>
              <w:top w:val="nil"/>
            </w:tcBorders>
            <w:shd w:val="clear" w:color="auto" w:fill="auto"/>
          </w:tcPr>
          <w:p w14:paraId="01B647EA" w14:textId="77777777" w:rsidR="003F715A" w:rsidRPr="00DC11F2" w:rsidRDefault="003F715A" w:rsidP="00DC11F2">
            <w:pPr>
              <w:adjustRightInd w:val="0"/>
              <w:snapToGrid w:val="0"/>
              <w:spacing w:line="240" w:lineRule="auto"/>
              <w:jc w:val="center"/>
              <w:rPr>
                <w:rFonts w:eastAsia="等线"/>
              </w:rPr>
            </w:pPr>
            <w:r w:rsidRPr="00DC11F2">
              <w:rPr>
                <w:rFonts w:eastAsia="等线"/>
              </w:rPr>
              <w:t>A-4000</w:t>
            </w:r>
          </w:p>
        </w:tc>
        <w:tc>
          <w:tcPr>
            <w:tcW w:w="2765" w:type="dxa"/>
            <w:tcBorders>
              <w:top w:val="nil"/>
            </w:tcBorders>
            <w:shd w:val="clear" w:color="auto" w:fill="auto"/>
          </w:tcPr>
          <w:p w14:paraId="48F181D9" w14:textId="77777777" w:rsidR="003F715A" w:rsidRPr="00DC11F2" w:rsidRDefault="003F715A" w:rsidP="00DC11F2">
            <w:pPr>
              <w:adjustRightInd w:val="0"/>
              <w:snapToGrid w:val="0"/>
              <w:spacing w:line="240" w:lineRule="auto"/>
              <w:jc w:val="center"/>
              <w:rPr>
                <w:rFonts w:eastAsia="等线"/>
              </w:rPr>
            </w:pPr>
            <w:r w:rsidRPr="00DC11F2">
              <w:rPr>
                <w:rFonts w:eastAsia="等线"/>
              </w:rPr>
              <w:t>T4×2</w:t>
            </w:r>
          </w:p>
        </w:tc>
      </w:tr>
      <w:tr w:rsidR="003F715A" w:rsidRPr="00E97DEE" w14:paraId="25024BDD" w14:textId="77777777" w:rsidTr="00C21644">
        <w:trPr>
          <w:jc w:val="right"/>
        </w:trPr>
        <w:tc>
          <w:tcPr>
            <w:tcW w:w="2765" w:type="dxa"/>
            <w:shd w:val="clear" w:color="auto" w:fill="auto"/>
          </w:tcPr>
          <w:p w14:paraId="05E19024" w14:textId="77777777" w:rsidR="003F715A" w:rsidRPr="00DC11F2" w:rsidRDefault="003F715A" w:rsidP="00DC11F2">
            <w:pPr>
              <w:adjustRightInd w:val="0"/>
              <w:snapToGrid w:val="0"/>
              <w:spacing w:line="240" w:lineRule="auto"/>
              <w:jc w:val="center"/>
              <w:rPr>
                <w:rFonts w:eastAsia="等线"/>
              </w:rPr>
            </w:pPr>
            <w:r w:rsidRPr="00DC11F2">
              <w:rPr>
                <w:rFonts w:eastAsia="等线"/>
              </w:rPr>
              <w:t>RAM</w:t>
            </w:r>
          </w:p>
        </w:tc>
        <w:tc>
          <w:tcPr>
            <w:tcW w:w="2765" w:type="dxa"/>
            <w:shd w:val="clear" w:color="auto" w:fill="auto"/>
          </w:tcPr>
          <w:p w14:paraId="39635C91" w14:textId="77777777" w:rsidR="003F715A" w:rsidRPr="00DC11F2" w:rsidRDefault="003F715A" w:rsidP="00DC11F2">
            <w:pPr>
              <w:adjustRightInd w:val="0"/>
              <w:snapToGrid w:val="0"/>
              <w:spacing w:line="240" w:lineRule="auto"/>
              <w:jc w:val="center"/>
              <w:rPr>
                <w:rFonts w:eastAsia="等线"/>
              </w:rPr>
            </w:pPr>
            <w:r w:rsidRPr="00DC11F2">
              <w:rPr>
                <w:rFonts w:eastAsia="等线"/>
              </w:rPr>
              <w:t>45GB</w:t>
            </w:r>
          </w:p>
        </w:tc>
        <w:tc>
          <w:tcPr>
            <w:tcW w:w="2765" w:type="dxa"/>
            <w:shd w:val="clear" w:color="auto" w:fill="auto"/>
          </w:tcPr>
          <w:p w14:paraId="33E2F5F3" w14:textId="77777777" w:rsidR="003F715A" w:rsidRPr="00DC11F2" w:rsidRDefault="003F715A" w:rsidP="00DC11F2">
            <w:pPr>
              <w:adjustRightInd w:val="0"/>
              <w:snapToGrid w:val="0"/>
              <w:spacing w:line="240" w:lineRule="auto"/>
              <w:jc w:val="center"/>
              <w:rPr>
                <w:rFonts w:eastAsia="等线"/>
              </w:rPr>
            </w:pPr>
            <w:r w:rsidRPr="00DC11F2">
              <w:rPr>
                <w:rFonts w:eastAsia="等线"/>
              </w:rPr>
              <w:t>13GB</w:t>
            </w:r>
          </w:p>
        </w:tc>
      </w:tr>
      <w:tr w:rsidR="003F715A" w:rsidRPr="00E97DEE" w14:paraId="1849858D" w14:textId="77777777" w:rsidTr="00C21644">
        <w:trPr>
          <w:jc w:val="right"/>
        </w:trPr>
        <w:tc>
          <w:tcPr>
            <w:tcW w:w="2765" w:type="dxa"/>
            <w:shd w:val="clear" w:color="auto" w:fill="auto"/>
          </w:tcPr>
          <w:p w14:paraId="642515EE" w14:textId="77777777" w:rsidR="003F715A" w:rsidRPr="00DC11F2" w:rsidRDefault="003F715A" w:rsidP="00DC11F2">
            <w:pPr>
              <w:adjustRightInd w:val="0"/>
              <w:snapToGrid w:val="0"/>
              <w:spacing w:line="240" w:lineRule="auto"/>
              <w:jc w:val="center"/>
              <w:rPr>
                <w:rFonts w:eastAsia="等线"/>
              </w:rPr>
            </w:pPr>
            <w:r w:rsidRPr="00DC11F2">
              <w:rPr>
                <w:rFonts w:eastAsia="等线"/>
              </w:rPr>
              <w:t>CUDA</w:t>
            </w:r>
          </w:p>
        </w:tc>
        <w:tc>
          <w:tcPr>
            <w:tcW w:w="2765" w:type="dxa"/>
            <w:shd w:val="clear" w:color="auto" w:fill="auto"/>
          </w:tcPr>
          <w:p w14:paraId="7DC73196" w14:textId="77777777" w:rsidR="003F715A" w:rsidRPr="00DC11F2" w:rsidRDefault="003F715A" w:rsidP="00DC11F2">
            <w:pPr>
              <w:adjustRightInd w:val="0"/>
              <w:snapToGrid w:val="0"/>
              <w:spacing w:line="240" w:lineRule="auto"/>
              <w:jc w:val="center"/>
              <w:rPr>
                <w:rFonts w:eastAsia="等线"/>
              </w:rPr>
            </w:pPr>
            <w:r w:rsidRPr="00DC11F2">
              <w:rPr>
                <w:rFonts w:eastAsia="等线"/>
              </w:rPr>
              <w:t>11.6</w:t>
            </w:r>
          </w:p>
        </w:tc>
        <w:tc>
          <w:tcPr>
            <w:tcW w:w="2765" w:type="dxa"/>
            <w:shd w:val="clear" w:color="auto" w:fill="auto"/>
          </w:tcPr>
          <w:p w14:paraId="5DC6376F" w14:textId="77777777" w:rsidR="003F715A" w:rsidRPr="00DC11F2" w:rsidRDefault="003F715A" w:rsidP="00DC11F2">
            <w:pPr>
              <w:adjustRightInd w:val="0"/>
              <w:snapToGrid w:val="0"/>
              <w:spacing w:line="240" w:lineRule="auto"/>
              <w:jc w:val="center"/>
              <w:rPr>
                <w:rFonts w:eastAsia="等线"/>
              </w:rPr>
            </w:pPr>
            <w:r w:rsidRPr="00DC11F2">
              <w:rPr>
                <w:rFonts w:eastAsia="等线"/>
              </w:rPr>
              <w:t>11.4</w:t>
            </w:r>
          </w:p>
        </w:tc>
      </w:tr>
      <w:tr w:rsidR="003F715A" w:rsidRPr="00E97DEE" w14:paraId="662204D5" w14:textId="77777777" w:rsidTr="00C21644">
        <w:trPr>
          <w:jc w:val="right"/>
        </w:trPr>
        <w:tc>
          <w:tcPr>
            <w:tcW w:w="2765" w:type="dxa"/>
            <w:shd w:val="clear" w:color="auto" w:fill="auto"/>
          </w:tcPr>
          <w:p w14:paraId="57953F19" w14:textId="77777777" w:rsidR="003F715A" w:rsidRPr="00DC11F2" w:rsidRDefault="003F715A" w:rsidP="00DC11F2">
            <w:pPr>
              <w:adjustRightInd w:val="0"/>
              <w:snapToGrid w:val="0"/>
              <w:spacing w:line="240" w:lineRule="auto"/>
              <w:jc w:val="center"/>
              <w:rPr>
                <w:rFonts w:eastAsia="等线"/>
              </w:rPr>
            </w:pPr>
            <w:r w:rsidRPr="00DC11F2">
              <w:rPr>
                <w:rFonts w:eastAsia="等线"/>
              </w:rPr>
              <w:t>Python</w:t>
            </w:r>
          </w:p>
        </w:tc>
        <w:tc>
          <w:tcPr>
            <w:tcW w:w="2765" w:type="dxa"/>
            <w:shd w:val="clear" w:color="auto" w:fill="auto"/>
          </w:tcPr>
          <w:p w14:paraId="13A289DC" w14:textId="77777777" w:rsidR="003F715A" w:rsidRPr="00DC11F2" w:rsidRDefault="003F715A" w:rsidP="00DC11F2">
            <w:pPr>
              <w:adjustRightInd w:val="0"/>
              <w:snapToGrid w:val="0"/>
              <w:spacing w:line="240" w:lineRule="auto"/>
              <w:jc w:val="center"/>
              <w:rPr>
                <w:rFonts w:eastAsia="等线"/>
              </w:rPr>
            </w:pPr>
            <w:r w:rsidRPr="00DC11F2">
              <w:rPr>
                <w:rFonts w:eastAsia="等线"/>
              </w:rPr>
              <w:t>3.9</w:t>
            </w:r>
          </w:p>
        </w:tc>
        <w:tc>
          <w:tcPr>
            <w:tcW w:w="2765" w:type="dxa"/>
            <w:shd w:val="clear" w:color="auto" w:fill="auto"/>
          </w:tcPr>
          <w:p w14:paraId="5D8F865A" w14:textId="77777777" w:rsidR="003F715A" w:rsidRPr="00DC11F2" w:rsidRDefault="003F715A" w:rsidP="00DC11F2">
            <w:pPr>
              <w:adjustRightInd w:val="0"/>
              <w:snapToGrid w:val="0"/>
              <w:spacing w:line="240" w:lineRule="auto"/>
              <w:jc w:val="center"/>
              <w:rPr>
                <w:rFonts w:eastAsia="等线"/>
              </w:rPr>
            </w:pPr>
            <w:r w:rsidRPr="00DC11F2">
              <w:rPr>
                <w:rFonts w:eastAsia="等线"/>
              </w:rPr>
              <w:t>3.7.12</w:t>
            </w:r>
          </w:p>
        </w:tc>
      </w:tr>
      <w:tr w:rsidR="003F715A" w:rsidRPr="00E97DEE" w14:paraId="7A107F05" w14:textId="77777777" w:rsidTr="00CC15CA">
        <w:trPr>
          <w:jc w:val="right"/>
        </w:trPr>
        <w:tc>
          <w:tcPr>
            <w:tcW w:w="2765" w:type="dxa"/>
            <w:tcBorders>
              <w:bottom w:val="nil"/>
            </w:tcBorders>
            <w:shd w:val="clear" w:color="auto" w:fill="auto"/>
          </w:tcPr>
          <w:p w14:paraId="42204CED" w14:textId="77777777" w:rsidR="003F715A" w:rsidRPr="00DC11F2" w:rsidRDefault="003F715A" w:rsidP="00DC11F2">
            <w:pPr>
              <w:adjustRightInd w:val="0"/>
              <w:snapToGrid w:val="0"/>
              <w:spacing w:line="240" w:lineRule="auto"/>
              <w:jc w:val="center"/>
              <w:rPr>
                <w:rFonts w:eastAsia="等线"/>
              </w:rPr>
            </w:pPr>
            <w:proofErr w:type="spellStart"/>
            <w:r w:rsidRPr="00DC11F2">
              <w:rPr>
                <w:rFonts w:eastAsia="等线"/>
              </w:rPr>
              <w:t>Pytorch</w:t>
            </w:r>
            <w:proofErr w:type="spellEnd"/>
          </w:p>
        </w:tc>
        <w:tc>
          <w:tcPr>
            <w:tcW w:w="2765" w:type="dxa"/>
            <w:tcBorders>
              <w:bottom w:val="nil"/>
            </w:tcBorders>
            <w:shd w:val="clear" w:color="auto" w:fill="auto"/>
          </w:tcPr>
          <w:p w14:paraId="6C33E900" w14:textId="77777777" w:rsidR="003F715A" w:rsidRPr="00DC11F2" w:rsidRDefault="003F715A" w:rsidP="00DC11F2">
            <w:pPr>
              <w:adjustRightInd w:val="0"/>
              <w:snapToGrid w:val="0"/>
              <w:spacing w:line="240" w:lineRule="auto"/>
              <w:jc w:val="center"/>
              <w:rPr>
                <w:rFonts w:eastAsia="等线"/>
              </w:rPr>
            </w:pPr>
            <w:r w:rsidRPr="00DC11F2">
              <w:rPr>
                <w:rFonts w:eastAsia="等线"/>
              </w:rPr>
              <w:t>1.12</w:t>
            </w:r>
          </w:p>
        </w:tc>
        <w:tc>
          <w:tcPr>
            <w:tcW w:w="2765" w:type="dxa"/>
            <w:tcBorders>
              <w:bottom w:val="nil"/>
            </w:tcBorders>
            <w:shd w:val="clear" w:color="auto" w:fill="auto"/>
          </w:tcPr>
          <w:p w14:paraId="1E7E9B17" w14:textId="77777777" w:rsidR="003F715A" w:rsidRPr="00DC11F2" w:rsidRDefault="003F715A" w:rsidP="00DC11F2">
            <w:pPr>
              <w:adjustRightInd w:val="0"/>
              <w:snapToGrid w:val="0"/>
              <w:spacing w:line="240" w:lineRule="auto"/>
              <w:jc w:val="center"/>
              <w:rPr>
                <w:rFonts w:eastAsia="等线"/>
              </w:rPr>
            </w:pPr>
            <w:r w:rsidRPr="00DC11F2">
              <w:rPr>
                <w:rFonts w:eastAsia="等线"/>
              </w:rPr>
              <w:t>1.13</w:t>
            </w:r>
          </w:p>
        </w:tc>
      </w:tr>
      <w:tr w:rsidR="003F715A" w:rsidRPr="00E97DEE" w14:paraId="45E4A18F" w14:textId="77777777" w:rsidTr="004957AA">
        <w:trPr>
          <w:jc w:val="right"/>
        </w:trPr>
        <w:tc>
          <w:tcPr>
            <w:tcW w:w="2765" w:type="dxa"/>
            <w:tcBorders>
              <w:top w:val="nil"/>
              <w:bottom w:val="single" w:sz="8" w:space="0" w:color="auto"/>
            </w:tcBorders>
            <w:shd w:val="clear" w:color="auto" w:fill="auto"/>
          </w:tcPr>
          <w:p w14:paraId="65E5CF76" w14:textId="77777777" w:rsidR="003F715A" w:rsidRPr="00DC11F2" w:rsidRDefault="003F715A" w:rsidP="00DC11F2">
            <w:pPr>
              <w:adjustRightInd w:val="0"/>
              <w:snapToGrid w:val="0"/>
              <w:spacing w:line="240" w:lineRule="auto"/>
              <w:jc w:val="center"/>
              <w:rPr>
                <w:rFonts w:eastAsia="等线"/>
              </w:rPr>
            </w:pPr>
            <w:proofErr w:type="spellStart"/>
            <w:r w:rsidRPr="00DC11F2">
              <w:rPr>
                <w:rFonts w:eastAsia="等线"/>
              </w:rPr>
              <w:t>Pytorch_lightning</w:t>
            </w:r>
            <w:proofErr w:type="spellEnd"/>
          </w:p>
        </w:tc>
        <w:tc>
          <w:tcPr>
            <w:tcW w:w="2765" w:type="dxa"/>
            <w:tcBorders>
              <w:top w:val="nil"/>
              <w:bottom w:val="single" w:sz="8" w:space="0" w:color="auto"/>
            </w:tcBorders>
            <w:shd w:val="clear" w:color="auto" w:fill="auto"/>
          </w:tcPr>
          <w:p w14:paraId="3C54CA65" w14:textId="77777777" w:rsidR="003F715A" w:rsidRPr="00DC11F2" w:rsidRDefault="003F715A" w:rsidP="00DC11F2">
            <w:pPr>
              <w:adjustRightInd w:val="0"/>
              <w:snapToGrid w:val="0"/>
              <w:spacing w:line="240" w:lineRule="auto"/>
              <w:jc w:val="center"/>
              <w:rPr>
                <w:rFonts w:eastAsia="等线"/>
              </w:rPr>
            </w:pPr>
            <w:r w:rsidRPr="00DC11F2">
              <w:rPr>
                <w:rFonts w:eastAsia="等线"/>
              </w:rPr>
              <w:t>1.8.0</w:t>
            </w:r>
          </w:p>
        </w:tc>
        <w:tc>
          <w:tcPr>
            <w:tcW w:w="2765" w:type="dxa"/>
            <w:tcBorders>
              <w:top w:val="nil"/>
              <w:bottom w:val="single" w:sz="8" w:space="0" w:color="auto"/>
            </w:tcBorders>
            <w:shd w:val="clear" w:color="auto" w:fill="auto"/>
          </w:tcPr>
          <w:p w14:paraId="1BE54715" w14:textId="77777777" w:rsidR="003F715A" w:rsidRPr="00DC11F2" w:rsidRDefault="003F715A" w:rsidP="00DC11F2">
            <w:pPr>
              <w:adjustRightInd w:val="0"/>
              <w:snapToGrid w:val="0"/>
              <w:spacing w:line="240" w:lineRule="auto"/>
              <w:jc w:val="center"/>
              <w:rPr>
                <w:rFonts w:eastAsia="等线"/>
              </w:rPr>
            </w:pPr>
            <w:r w:rsidRPr="00DC11F2">
              <w:rPr>
                <w:rFonts w:eastAsia="等线"/>
              </w:rPr>
              <w:t>1.9.4</w:t>
            </w:r>
          </w:p>
        </w:tc>
      </w:tr>
    </w:tbl>
    <w:p w14:paraId="0F728CED" w14:textId="629F2E40" w:rsidR="003F715A" w:rsidRPr="00EF5765" w:rsidRDefault="003F715A" w:rsidP="009D4269">
      <w:pPr>
        <w:adjustRightInd w:val="0"/>
        <w:snapToGrid w:val="0"/>
        <w:spacing w:line="228" w:lineRule="auto"/>
        <w:ind w:left="2608" w:firstLine="425"/>
      </w:pPr>
      <w:r w:rsidRPr="00EF5765">
        <w:t xml:space="preserve">The deep isotropic neural network model FoldNet is macroscopically designed by changing the connectivity method of skip connections between the layers in the residual neural network; therefore, we will focus on the depth </w:t>
      </w:r>
      <w:r w:rsidRPr="00EF5765">
        <w:rPr>
          <w:i/>
          <w:iCs/>
        </w:rPr>
        <w:t>n</w:t>
      </w:r>
      <w:r w:rsidRPr="00EF5765">
        <w:t xml:space="preserve"> and the fold length </w:t>
      </w:r>
      <w:r w:rsidRPr="00EF5765">
        <w:rPr>
          <w:i/>
          <w:iCs/>
        </w:rPr>
        <w:t>d</w:t>
      </w:r>
      <w:r w:rsidRPr="00EF5765">
        <w:t xml:space="preserve"> of the model, which reflect macro structural features of the model. At the meantime, we keep the optimized values of the hidden dimension </w:t>
      </w:r>
      <w:r w:rsidRPr="00EF5765">
        <w:rPr>
          <w:i/>
          <w:iCs/>
        </w:rPr>
        <w:t>h</w:t>
      </w:r>
      <w:r w:rsidRPr="00EF5765">
        <w:t xml:space="preserve">, the patch size </w:t>
      </w:r>
      <w:proofErr w:type="gramStart"/>
      <w:r w:rsidRPr="00EF5765">
        <w:rPr>
          <w:i/>
          <w:iCs/>
        </w:rPr>
        <w:t>p</w:t>
      </w:r>
      <w:proofErr w:type="gramEnd"/>
      <w:r w:rsidRPr="00EF5765">
        <w:t xml:space="preserve"> and the kernel size </w:t>
      </w:r>
      <w:r w:rsidRPr="00EF5765">
        <w:rPr>
          <w:i/>
          <w:iCs/>
        </w:rPr>
        <w:t>k</w:t>
      </w:r>
      <w:r w:rsidRPr="00EF5765">
        <w:t xml:space="preserve">. These </w:t>
      </w:r>
      <w:r w:rsidRPr="00EF5765">
        <w:lastRenderedPageBreak/>
        <w:t>parameters, in turn, reflect micro design features of the model. According to the suggestion in the ConvMixer</w:t>
      </w:r>
      <w:r w:rsidRPr="00610B59">
        <w:rPr>
          <w:rFonts w:eastAsia="微软雅黑"/>
          <w:spacing w:val="15"/>
        </w:rPr>
        <w:fldChar w:fldCharType="begin"/>
      </w:r>
      <w:r w:rsidRPr="00610B59">
        <w:rPr>
          <w:rFonts w:eastAsia="微软雅黑"/>
          <w:spacing w:val="15"/>
        </w:rPr>
        <w:instrText xml:space="preserve"> ADDIN EN.CITE &lt;EndNote&gt;&lt;Cite&gt;&lt;Author&gt;Trockman&lt;/Author&gt;&lt;Year&gt;2022&lt;/Year&gt;&lt;RecNum&gt;108&lt;/RecNum&gt;&lt;DisplayText&gt;&lt;style face="superscript"&gt;[32]&lt;/style&gt;&lt;/DisplayText&gt;&lt;record&gt;&lt;rec-number&gt;108&lt;/rec-number&gt;&lt;foreign-keys&gt;&lt;key app="EN" db-id="rx0zzwte5rxfs2e05tapddz9x2vp9dxxe2e9" timestamp="1679452599"&gt;108&lt;/key&gt;&lt;/foreign-keys&gt;&lt;ref-type name="Journal Article"&gt;17&lt;/ref-type&gt;&lt;contributors&gt;&lt;authors&gt;&lt;author&gt;Trockman, Asher&lt;/author&gt;&lt;author&gt;Kolter, J Zico&lt;/author&gt;&lt;/authors&gt;&lt;/contributors&gt;&lt;titles&gt;&lt;title&gt;Patches are all you need?&lt;/title&gt;&lt;secondary-title&gt;arXiv preprint arXiv:2201.09792&lt;/secondary-title&gt;&lt;/titles&gt;&lt;periodical&gt;&lt;full-title&gt;arXiv preprint arXiv:2201.09792&lt;/full-title&gt;&lt;/periodical&gt;&lt;dates&gt;&lt;year&gt;2022&lt;/year&gt;&lt;/dates&gt;&lt;urls&gt;&lt;/urls&gt;&lt;/record&gt;&lt;/Cite&gt;&lt;/EndNote&gt;</w:instrText>
      </w:r>
      <w:r w:rsidRPr="00610B59">
        <w:rPr>
          <w:rFonts w:eastAsia="微软雅黑"/>
          <w:spacing w:val="15"/>
        </w:rPr>
        <w:fldChar w:fldCharType="separate"/>
      </w:r>
      <w:r w:rsidRPr="00610B59">
        <w:rPr>
          <w:rFonts w:eastAsia="微软雅黑"/>
          <w:spacing w:val="15"/>
        </w:rPr>
        <w:t>[</w:t>
      </w:r>
      <w:hyperlink w:anchor="_ENREF_32" w:tooltip="Trockman, 2022 #108" w:history="1">
        <w:r w:rsidR="00EF798E" w:rsidRPr="00610B59">
          <w:rPr>
            <w:rFonts w:eastAsia="微软雅黑"/>
            <w:spacing w:val="15"/>
          </w:rPr>
          <w:t>32</w:t>
        </w:r>
      </w:hyperlink>
      <w:r w:rsidRPr="00610B59">
        <w:rPr>
          <w:rFonts w:eastAsia="微软雅黑"/>
          <w:spacing w:val="15"/>
        </w:rPr>
        <w:t>]</w:t>
      </w:r>
      <w:r w:rsidRPr="00610B59">
        <w:rPr>
          <w:rFonts w:eastAsia="微软雅黑"/>
          <w:spacing w:val="15"/>
        </w:rPr>
        <w:fldChar w:fldCharType="end"/>
      </w:r>
      <w:r w:rsidRPr="00EF5765">
        <w:rPr>
          <w:rFonts w:eastAsia="微软雅黑"/>
          <w:spacing w:val="15"/>
        </w:rPr>
        <w:t xml:space="preserve"> model</w:t>
      </w:r>
      <w:r w:rsidRPr="00EF5765">
        <w:t>, we set the hidden dimension h=128, the patch size p=8, and the kernel size k=5.</w:t>
      </w:r>
    </w:p>
    <w:p w14:paraId="1238BAC9" w14:textId="0904CC54" w:rsidR="003F715A" w:rsidRPr="00EF5765" w:rsidRDefault="003F715A" w:rsidP="009D4269">
      <w:pPr>
        <w:adjustRightInd w:val="0"/>
        <w:snapToGrid w:val="0"/>
        <w:spacing w:line="228" w:lineRule="auto"/>
        <w:ind w:left="2608" w:firstLine="425"/>
      </w:pPr>
      <w:r w:rsidRPr="00EF5765">
        <w:t xml:space="preserve">The FoldNet model has slightly different parameter settings on different data sets. </w:t>
      </w:r>
      <w:r w:rsidRPr="00EF5765">
        <w:rPr>
          <w:color w:val="000000" w:themeColor="text1"/>
        </w:rPr>
        <w:t>For the PlantVillage dataset, we train FoldNet for 100 epochs with a batch size of 128, using the AdamW optimizer with a learning rate of 1e-2 and a weight decay of 0.1. There is a linear warm-up of 10 epochs with an initial learning rate of 1e-5, followed by a cosine decay schedule.</w:t>
      </w:r>
      <w:r w:rsidRPr="00EF5765">
        <w:t xml:space="preserve"> </w:t>
      </w:r>
      <w:r w:rsidRPr="00EF5765">
        <w:rPr>
          <w:color w:val="000000" w:themeColor="text1"/>
        </w:rPr>
        <w:t>For the FGVC8 dataset, FoldNet is also trained for 100 epochs with a batch size of 64, using the AdamW optimizer with a learning rate of 1e-2 and a weight decay of 0.05, where there is a linear warm-up of 10 epochs with an initial learning rate of 1e-5, followed by a cosine decay schedule.</w:t>
      </w:r>
    </w:p>
    <w:p w14:paraId="4AD0CC2D" w14:textId="703D062C" w:rsidR="00130D6E" w:rsidRPr="001545A8" w:rsidRDefault="00130D6E" w:rsidP="00F377B0">
      <w:pPr>
        <w:pStyle w:val="MDPI22heading2"/>
        <w:spacing w:before="240"/>
        <w:rPr>
          <w:noProof w:val="0"/>
          <w:szCs w:val="20"/>
        </w:rPr>
      </w:pPr>
      <w:r w:rsidRPr="001545A8">
        <w:rPr>
          <w:szCs w:val="20"/>
        </w:rPr>
        <w:t>3.2</w:t>
      </w:r>
      <w:r w:rsidRPr="001545A8">
        <w:rPr>
          <w:noProof w:val="0"/>
          <w:szCs w:val="20"/>
        </w:rPr>
        <w:t xml:space="preserve">. </w:t>
      </w:r>
      <w:r w:rsidR="003F715A" w:rsidRPr="001545A8">
        <w:rPr>
          <w:noProof w:val="0"/>
          <w:szCs w:val="20"/>
        </w:rPr>
        <w:t>E</w:t>
      </w:r>
      <w:r w:rsidR="003F715A" w:rsidRPr="001545A8">
        <w:rPr>
          <w:rFonts w:eastAsia="宋体"/>
          <w:szCs w:val="20"/>
        </w:rPr>
        <w:t>valuation metrics</w:t>
      </w:r>
    </w:p>
    <w:p w14:paraId="6020169D" w14:textId="0E6ED75D" w:rsidR="003F715A" w:rsidRPr="00EF5765" w:rsidRDefault="003F715A" w:rsidP="009D4269">
      <w:pPr>
        <w:adjustRightInd w:val="0"/>
        <w:snapToGrid w:val="0"/>
        <w:spacing w:line="228" w:lineRule="auto"/>
        <w:ind w:left="2608" w:firstLine="425"/>
      </w:pPr>
      <w:r w:rsidRPr="00EF5765">
        <w:t xml:space="preserve">In the experiments, we used accuracy, precision, recall and F1 score as evaluation metrics to make a comprehensive assessment of model performance. We usually use the following metrics to obtain evaluation results: If an instance is a positive class and is predicted to be a positive class, it is a true class TP (True Positive); If an instance is a positive class but is predicted to be a negative class, it is a false negative class FN (False Negative); If an instance is a negative class but is predicted to be a positive class, it is a false positive class FP (False Positive); If an instance is a negative class and is predicted to be a negative class, it is a True Negative class TN (True Negative). Where T/F represents the correctness or incorrectness of the prediction, and P/N represents the positive or negative case of the prediction result. The accuracy rate is the proportion of correctly predicted samples to the total samples, which can reflect the overall performance of the model and is often expressed in equation (3). The precision rate is the proportion of samples predicted to be positive and </w:t>
      </w:r>
      <w:proofErr w:type="gramStart"/>
      <w:r w:rsidRPr="00EF5765">
        <w:t>actually positive</w:t>
      </w:r>
      <w:proofErr w:type="gramEnd"/>
      <w:r w:rsidRPr="00EF5765">
        <w:t xml:space="preserve"> to those predicted to be positive, and is often expressed in equation (4). Recall is the proportion of positive predicted and actual positive samples to the actual positive samples, and is often expressed in equation (5). In order to obtain a balance between precision and recall, the F1-score metric is used, which is the summed average of precision and recall, and this score considers both false positives and false negatives; moreover, a higher F1-score indicates better model performance, which is often expressed in equation (6).</w:t>
      </w:r>
    </w:p>
    <w:p w14:paraId="0B28C450" w14:textId="77777777" w:rsidR="003F715A" w:rsidRPr="00EF5765" w:rsidRDefault="003F715A" w:rsidP="005E2AC1">
      <w:pPr>
        <w:adjustRightInd w:val="0"/>
        <w:snapToGrid w:val="0"/>
        <w:spacing w:line="228" w:lineRule="auto"/>
        <w:ind w:left="2608"/>
        <w:jc w:val="center"/>
      </w:pPr>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TP+TN+FP+FN</m:t>
            </m:r>
          </m:den>
        </m:f>
      </m:oMath>
      <w:r w:rsidRPr="00EF5765">
        <w:tab/>
      </w:r>
      <w:r w:rsidRPr="00EF5765">
        <w:tab/>
        <w:t xml:space="preserve">              (3)</w:t>
      </w:r>
    </w:p>
    <w:p w14:paraId="35FFE9EF" w14:textId="09D96D98" w:rsidR="003F715A" w:rsidRPr="00EF5765" w:rsidRDefault="003F715A" w:rsidP="005E2AC1">
      <w:pPr>
        <w:adjustRightInd w:val="0"/>
        <w:snapToGrid w:val="0"/>
        <w:spacing w:line="228" w:lineRule="auto"/>
        <w:ind w:left="2608"/>
        <w:jc w:val="center"/>
      </w:pPr>
      <m:oMath>
        <m:r>
          <m:rPr>
            <m:sty m:val="p"/>
          </m:rPr>
          <w:rPr>
            <w:rFonts w:ascii="Cambria Math" w:hAnsi="Cambria Math"/>
          </w:rPr>
          <m:t>Precision=</m:t>
        </m:r>
        <m:f>
          <m:fPr>
            <m:ctrlPr>
              <w:rPr>
                <w:rFonts w:ascii="Cambria Math" w:hAnsi="Cambria Math"/>
              </w:rPr>
            </m:ctrlPr>
          </m:fPr>
          <m:num>
            <m:r>
              <w:rPr>
                <w:rFonts w:ascii="Cambria Math" w:hAnsi="Cambria Math"/>
              </w:rPr>
              <m:t>TP</m:t>
            </m:r>
          </m:num>
          <m:den>
            <m:r>
              <w:rPr>
                <w:rFonts w:ascii="Cambria Math" w:hAnsi="Cambria Math"/>
              </w:rPr>
              <m:t>TP+FP</m:t>
            </m:r>
          </m:den>
        </m:f>
      </m:oMath>
      <w:r w:rsidRPr="00EF5765">
        <w:tab/>
      </w:r>
      <w:r w:rsidRPr="00EF5765">
        <w:tab/>
        <w:t xml:space="preserve">                   (4)</w:t>
      </w:r>
    </w:p>
    <w:p w14:paraId="35BE4A7F" w14:textId="10813AD3" w:rsidR="003F715A" w:rsidRPr="00EF5765" w:rsidRDefault="003F715A" w:rsidP="005E2AC1">
      <w:pPr>
        <w:adjustRightInd w:val="0"/>
        <w:snapToGrid w:val="0"/>
        <w:spacing w:line="228" w:lineRule="auto"/>
        <w:ind w:left="2608"/>
        <w:jc w:val="center"/>
      </w:pPr>
      <m:oMath>
        <m:r>
          <m:rPr>
            <m:sty m:val="p"/>
          </m:rPr>
          <w:rPr>
            <w:rFonts w:ascii="Cambria Math" w:hAnsi="Cambria Math"/>
          </w:rPr>
          <m:t>Recall=</m:t>
        </m:r>
        <m:f>
          <m:fPr>
            <m:ctrlPr>
              <w:rPr>
                <w:rFonts w:ascii="Cambria Math" w:hAnsi="Cambria Math"/>
              </w:rPr>
            </m:ctrlPr>
          </m:fPr>
          <m:num>
            <m:r>
              <w:rPr>
                <w:rFonts w:ascii="Cambria Math" w:hAnsi="Cambria Math"/>
              </w:rPr>
              <m:t>TP</m:t>
            </m:r>
          </m:num>
          <m:den>
            <m:r>
              <w:rPr>
                <w:rFonts w:ascii="Cambria Math" w:hAnsi="Cambria Math"/>
              </w:rPr>
              <m:t>TP+FN</m:t>
            </m:r>
          </m:den>
        </m:f>
      </m:oMath>
      <w:r w:rsidRPr="00EF5765">
        <w:tab/>
      </w:r>
      <w:r w:rsidRPr="00EF5765">
        <w:tab/>
        <w:t xml:space="preserve">                       </w:t>
      </w:r>
      <w:r w:rsidR="00990295">
        <w:t xml:space="preserve"> </w:t>
      </w:r>
      <w:r w:rsidR="009D4269">
        <w:t xml:space="preserve"> </w:t>
      </w:r>
      <w:r w:rsidRPr="00EF5765">
        <w:t>(5)</w:t>
      </w:r>
    </w:p>
    <w:p w14:paraId="603CA75A" w14:textId="75940411" w:rsidR="003F715A" w:rsidRPr="00EF5765" w:rsidRDefault="003F715A" w:rsidP="005E2AC1">
      <w:pPr>
        <w:adjustRightInd w:val="0"/>
        <w:snapToGrid w:val="0"/>
        <w:spacing w:line="228" w:lineRule="auto"/>
        <w:ind w:left="2608"/>
        <w:jc w:val="center"/>
      </w:pPr>
      <m:oMath>
        <m:r>
          <m:rPr>
            <m:sty m:val="p"/>
          </m:rPr>
          <w:rPr>
            <w:rFonts w:ascii="Cambria Math" w:hAnsi="Cambria Math"/>
          </w:rPr>
          <m:t>F1score=</m:t>
        </m:r>
        <m:f>
          <m:fPr>
            <m:ctrlPr>
              <w:rPr>
                <w:rFonts w:ascii="Cambria Math" w:hAnsi="Cambria Math"/>
              </w:rPr>
            </m:ctrlPr>
          </m:fPr>
          <m:num>
            <m:r>
              <w:rPr>
                <w:rFonts w:ascii="Cambria Math" w:hAnsi="Cambria Math"/>
              </w:rPr>
              <m:t>2precision*recall</m:t>
            </m:r>
          </m:num>
          <m:den>
            <m:r>
              <w:rPr>
                <w:rFonts w:ascii="Cambria Math" w:hAnsi="Cambria Math"/>
              </w:rPr>
              <m:t>precision+recall</m:t>
            </m:r>
          </m:den>
        </m:f>
      </m:oMath>
      <w:r w:rsidRPr="00EF5765">
        <w:t xml:space="preserve">                   </w:t>
      </w:r>
      <w:r w:rsidR="00990295">
        <w:t xml:space="preserve">    </w:t>
      </w:r>
      <w:r w:rsidRPr="00EF5765">
        <w:t>(6)</w:t>
      </w:r>
    </w:p>
    <w:p w14:paraId="532C0DBA" w14:textId="38ADCC7B" w:rsidR="00130D6E" w:rsidRPr="001545A8" w:rsidRDefault="00130D6E" w:rsidP="00F377B0">
      <w:pPr>
        <w:pStyle w:val="MDPI22heading2"/>
        <w:spacing w:before="240"/>
        <w:rPr>
          <w:szCs w:val="20"/>
        </w:rPr>
      </w:pPr>
      <w:r w:rsidRPr="001545A8">
        <w:rPr>
          <w:szCs w:val="20"/>
        </w:rPr>
        <w:t xml:space="preserve">3.3. </w:t>
      </w:r>
      <w:r w:rsidR="00A43025" w:rsidRPr="001545A8">
        <w:rPr>
          <w:szCs w:val="20"/>
        </w:rPr>
        <w:t>P</w:t>
      </w:r>
      <w:r w:rsidR="00A43025" w:rsidRPr="001545A8">
        <w:rPr>
          <w:rFonts w:eastAsia="宋体"/>
          <w:szCs w:val="20"/>
        </w:rPr>
        <w:t>erformance of the experiments</w:t>
      </w:r>
    </w:p>
    <w:p w14:paraId="5C177867" w14:textId="6F434D1D" w:rsidR="00130D6E" w:rsidRPr="001545A8" w:rsidRDefault="00A43025" w:rsidP="00F377B0">
      <w:pPr>
        <w:pStyle w:val="MDPI31text"/>
        <w:spacing w:before="240" w:after="60"/>
        <w:ind w:firstLine="0"/>
        <w:outlineLvl w:val="2"/>
        <w:rPr>
          <w:rFonts w:eastAsiaTheme="minorEastAsia"/>
          <w:szCs w:val="20"/>
          <w:lang w:eastAsia="zh-CN"/>
        </w:rPr>
      </w:pPr>
      <w:r w:rsidRPr="001545A8">
        <w:rPr>
          <w:rFonts w:eastAsiaTheme="minorEastAsia"/>
          <w:szCs w:val="20"/>
          <w:lang w:eastAsia="zh-CN"/>
        </w:rPr>
        <w:t>3.3.1.</w:t>
      </w:r>
      <w:r w:rsidRPr="001545A8">
        <w:rPr>
          <w:b/>
          <w:color w:val="000000" w:themeColor="text1"/>
          <w:szCs w:val="20"/>
        </w:rPr>
        <w:t xml:space="preserve"> </w:t>
      </w:r>
      <w:r w:rsidRPr="001545A8">
        <w:rPr>
          <w:color w:val="000000" w:themeColor="text1"/>
          <w:szCs w:val="20"/>
        </w:rPr>
        <w:t>Comparison of experimental results with different hyperparameter values</w:t>
      </w:r>
    </w:p>
    <w:p w14:paraId="3F2A4D0D" w14:textId="568BA6B9" w:rsidR="00A43025" w:rsidRPr="008D7DC1" w:rsidRDefault="00A43025" w:rsidP="00412110">
      <w:pPr>
        <w:pStyle w:val="MDPI31text"/>
        <w:spacing w:before="120" w:after="240"/>
        <w:ind w:firstLine="0"/>
        <w:rPr>
          <w:spacing w:val="15"/>
          <w:sz w:val="18"/>
          <w:szCs w:val="18"/>
        </w:rPr>
      </w:pPr>
      <w:r w:rsidRPr="008D7DC1">
        <w:rPr>
          <w:b/>
          <w:color w:val="000000" w:themeColor="text1"/>
          <w:spacing w:val="15"/>
          <w:sz w:val="18"/>
          <w:szCs w:val="18"/>
        </w:rPr>
        <w:t>Table 3.</w:t>
      </w:r>
      <w:r w:rsidRPr="008D7DC1">
        <w:rPr>
          <w:color w:val="00B050"/>
          <w:sz w:val="18"/>
          <w:szCs w:val="18"/>
        </w:rPr>
        <w:t xml:space="preserve"> </w:t>
      </w:r>
      <w:r w:rsidRPr="008D7DC1">
        <w:rPr>
          <w:spacing w:val="15"/>
          <w:sz w:val="18"/>
          <w:szCs w:val="18"/>
        </w:rPr>
        <w:t xml:space="preserve">Validation accuracy and validation loss of FoldNet-d for the PlantVillage dataset with hidden dimension </w:t>
      </w:r>
      <w:r w:rsidRPr="008D7DC1">
        <w:rPr>
          <w:i/>
          <w:iCs/>
          <w:spacing w:val="15"/>
          <w:sz w:val="18"/>
          <w:szCs w:val="18"/>
        </w:rPr>
        <w:t>h</w:t>
      </w:r>
      <w:r w:rsidRPr="008D7DC1">
        <w:rPr>
          <w:spacing w:val="15"/>
          <w:sz w:val="18"/>
          <w:szCs w:val="18"/>
        </w:rPr>
        <w:t xml:space="preserve"> = 64 and </w:t>
      </w:r>
      <w:r w:rsidRPr="008D7DC1">
        <w:rPr>
          <w:i/>
          <w:iCs/>
          <w:spacing w:val="15"/>
          <w:sz w:val="18"/>
          <w:szCs w:val="18"/>
        </w:rPr>
        <w:t>h</w:t>
      </w:r>
      <w:r w:rsidRPr="008D7DC1">
        <w:rPr>
          <w:spacing w:val="15"/>
          <w:sz w:val="18"/>
          <w:szCs w:val="18"/>
        </w:rPr>
        <w:t xml:space="preserve"> = 128. The depth </w:t>
      </w:r>
      <w:r w:rsidRPr="008D7DC1">
        <w:rPr>
          <w:i/>
          <w:iCs/>
          <w:spacing w:val="15"/>
          <w:sz w:val="18"/>
          <w:szCs w:val="18"/>
        </w:rPr>
        <w:t>n</w:t>
      </w:r>
      <w:r w:rsidRPr="008D7DC1">
        <w:rPr>
          <w:spacing w:val="15"/>
          <w:sz w:val="18"/>
          <w:szCs w:val="18"/>
        </w:rPr>
        <w:t xml:space="preserve"> is equal to the number of folding blocks times </w:t>
      </w:r>
      <w:r w:rsidRPr="008D7DC1">
        <w:rPr>
          <w:i/>
          <w:iCs/>
          <w:spacing w:val="15"/>
          <w:sz w:val="18"/>
          <w:szCs w:val="18"/>
        </w:rPr>
        <w:t>d</w:t>
      </w:r>
      <w:r w:rsidRPr="008D7DC1">
        <w:rPr>
          <w:spacing w:val="15"/>
          <w:sz w:val="18"/>
          <w:szCs w:val="18"/>
        </w:rPr>
        <w:t xml:space="preserve"> − 1. The patch size </w:t>
      </w:r>
      <w:r w:rsidRPr="008D7DC1">
        <w:rPr>
          <w:i/>
          <w:iCs/>
          <w:spacing w:val="15"/>
          <w:sz w:val="18"/>
          <w:szCs w:val="18"/>
        </w:rPr>
        <w:t>p</w:t>
      </w:r>
      <w:r w:rsidRPr="008D7DC1">
        <w:rPr>
          <w:spacing w:val="15"/>
          <w:sz w:val="18"/>
          <w:szCs w:val="18"/>
        </w:rPr>
        <w:t xml:space="preserve"> and kernel size </w:t>
      </w:r>
      <w:r w:rsidRPr="008D7DC1">
        <w:rPr>
          <w:i/>
          <w:iCs/>
          <w:spacing w:val="15"/>
          <w:sz w:val="18"/>
          <w:szCs w:val="18"/>
        </w:rPr>
        <w:t>k</w:t>
      </w:r>
      <w:r w:rsidRPr="008D7DC1">
        <w:rPr>
          <w:spacing w:val="15"/>
          <w:sz w:val="18"/>
          <w:szCs w:val="18"/>
        </w:rPr>
        <w:t xml:space="preserve"> are fixed as </w:t>
      </w:r>
      <w:r w:rsidRPr="008D7DC1">
        <w:rPr>
          <w:i/>
          <w:iCs/>
          <w:spacing w:val="15"/>
          <w:sz w:val="18"/>
          <w:szCs w:val="18"/>
        </w:rPr>
        <w:t>p</w:t>
      </w:r>
      <w:r w:rsidRPr="008D7DC1">
        <w:rPr>
          <w:spacing w:val="15"/>
          <w:sz w:val="18"/>
          <w:szCs w:val="18"/>
        </w:rPr>
        <w:t xml:space="preserve"> = 8 and </w:t>
      </w:r>
      <w:r w:rsidRPr="008D7DC1">
        <w:rPr>
          <w:i/>
          <w:iCs/>
          <w:spacing w:val="15"/>
          <w:sz w:val="18"/>
          <w:szCs w:val="18"/>
        </w:rPr>
        <w:t>k</w:t>
      </w:r>
      <w:r w:rsidRPr="008D7DC1">
        <w:rPr>
          <w:spacing w:val="15"/>
          <w:sz w:val="18"/>
          <w:szCs w:val="18"/>
        </w:rPr>
        <w:t xml:space="preserve"> = 5.</w:t>
      </w:r>
    </w:p>
    <w:tbl>
      <w:tblPr>
        <w:tblStyle w:val="a3"/>
        <w:tblW w:w="0" w:type="auto"/>
        <w:jc w:val="right"/>
        <w:tblBorders>
          <w:top w:val="single" w:sz="18" w:space="0" w:color="auto"/>
          <w:left w:val="none" w:sz="0" w:space="0" w:color="auto"/>
        </w:tblBorders>
        <w:tblLook w:val="04A0" w:firstRow="1" w:lastRow="0" w:firstColumn="1" w:lastColumn="0" w:noHBand="0" w:noVBand="1"/>
      </w:tblPr>
      <w:tblGrid>
        <w:gridCol w:w="1231"/>
        <w:gridCol w:w="1068"/>
        <w:gridCol w:w="1838"/>
        <w:gridCol w:w="1063"/>
        <w:gridCol w:w="1074"/>
        <w:gridCol w:w="1016"/>
        <w:gridCol w:w="1016"/>
      </w:tblGrid>
      <w:tr w:rsidR="00A43025" w14:paraId="6AB60B02" w14:textId="77777777" w:rsidTr="00AB2C4E">
        <w:trPr>
          <w:jc w:val="right"/>
        </w:trPr>
        <w:tc>
          <w:tcPr>
            <w:tcW w:w="1231" w:type="dxa"/>
            <w:vMerge w:val="restart"/>
            <w:tcBorders>
              <w:top w:val="single" w:sz="8" w:space="0" w:color="auto"/>
              <w:right w:val="nil"/>
            </w:tcBorders>
            <w:vAlign w:val="center"/>
          </w:tcPr>
          <w:p w14:paraId="462F23C0" w14:textId="77777777" w:rsidR="00A43025" w:rsidRPr="00AB2C4E" w:rsidRDefault="00A43025" w:rsidP="00AB2C4E">
            <w:pPr>
              <w:adjustRightInd w:val="0"/>
              <w:snapToGrid w:val="0"/>
              <w:jc w:val="center"/>
              <w:rPr>
                <w:b/>
              </w:rPr>
            </w:pPr>
            <w:r w:rsidRPr="00AB2C4E">
              <w:rPr>
                <w:b/>
              </w:rPr>
              <w:t>Model</w:t>
            </w:r>
          </w:p>
        </w:tc>
        <w:tc>
          <w:tcPr>
            <w:tcW w:w="1068" w:type="dxa"/>
            <w:vMerge w:val="restart"/>
            <w:tcBorders>
              <w:top w:val="single" w:sz="8" w:space="0" w:color="auto"/>
              <w:left w:val="nil"/>
              <w:right w:val="nil"/>
            </w:tcBorders>
            <w:vAlign w:val="center"/>
          </w:tcPr>
          <w:p w14:paraId="197B55B1" w14:textId="77777777" w:rsidR="00A43025" w:rsidRPr="00AB2C4E" w:rsidRDefault="00A43025" w:rsidP="004C1182">
            <w:pPr>
              <w:adjustRightInd w:val="0"/>
              <w:snapToGrid w:val="0"/>
              <w:jc w:val="center"/>
              <w:rPr>
                <w:b/>
              </w:rPr>
            </w:pPr>
            <w:proofErr w:type="spellStart"/>
            <w:r w:rsidRPr="00AB2C4E">
              <w:rPr>
                <w:b/>
                <w:spacing w:val="15"/>
              </w:rPr>
              <w:t>Num.of</w:t>
            </w:r>
            <w:proofErr w:type="spellEnd"/>
            <w:r w:rsidRPr="00AB2C4E">
              <w:rPr>
                <w:b/>
                <w:spacing w:val="15"/>
              </w:rPr>
              <w:t xml:space="preserve"> Folding Blocks</w:t>
            </w:r>
          </w:p>
        </w:tc>
        <w:tc>
          <w:tcPr>
            <w:tcW w:w="1838" w:type="dxa"/>
            <w:vMerge w:val="restart"/>
            <w:tcBorders>
              <w:top w:val="single" w:sz="8" w:space="0" w:color="auto"/>
              <w:left w:val="nil"/>
              <w:right w:val="nil"/>
            </w:tcBorders>
            <w:vAlign w:val="center"/>
          </w:tcPr>
          <w:p w14:paraId="2B933215" w14:textId="77777777" w:rsidR="00A43025" w:rsidRPr="00AB2C4E" w:rsidRDefault="00A43025" w:rsidP="00AB2C4E">
            <w:pPr>
              <w:adjustRightInd w:val="0"/>
              <w:snapToGrid w:val="0"/>
              <w:jc w:val="center"/>
              <w:rPr>
                <w:b/>
              </w:rPr>
            </w:pPr>
            <w:r w:rsidRPr="00AB2C4E">
              <w:rPr>
                <w:b/>
                <w:spacing w:val="15"/>
              </w:rPr>
              <w:t>Corresponding Depth n</w:t>
            </w:r>
          </w:p>
        </w:tc>
        <w:tc>
          <w:tcPr>
            <w:tcW w:w="1063" w:type="dxa"/>
            <w:tcBorders>
              <w:top w:val="single" w:sz="8" w:space="0" w:color="auto"/>
              <w:left w:val="nil"/>
              <w:bottom w:val="single" w:sz="4" w:space="0" w:color="auto"/>
              <w:right w:val="nil"/>
            </w:tcBorders>
            <w:vAlign w:val="center"/>
          </w:tcPr>
          <w:p w14:paraId="48F50DBF" w14:textId="77777777" w:rsidR="00A43025" w:rsidRPr="00AB2C4E" w:rsidRDefault="00A43025" w:rsidP="00AB2C4E">
            <w:pPr>
              <w:adjustRightInd w:val="0"/>
              <w:snapToGrid w:val="0"/>
              <w:jc w:val="center"/>
              <w:rPr>
                <w:b/>
              </w:rPr>
            </w:pPr>
            <w:r w:rsidRPr="00AB2C4E">
              <w:rPr>
                <w:b/>
              </w:rPr>
              <w:t>h=64</w:t>
            </w:r>
          </w:p>
        </w:tc>
        <w:tc>
          <w:tcPr>
            <w:tcW w:w="1074" w:type="dxa"/>
            <w:tcBorders>
              <w:top w:val="single" w:sz="8" w:space="0" w:color="auto"/>
              <w:left w:val="nil"/>
              <w:bottom w:val="single" w:sz="4" w:space="0" w:color="auto"/>
              <w:right w:val="nil"/>
            </w:tcBorders>
          </w:tcPr>
          <w:p w14:paraId="7C1D221D" w14:textId="77777777" w:rsidR="00A43025" w:rsidRPr="00AB2C4E" w:rsidRDefault="00A43025" w:rsidP="00AB2C4E">
            <w:pPr>
              <w:adjustRightInd w:val="0"/>
              <w:snapToGrid w:val="0"/>
              <w:jc w:val="center"/>
              <w:rPr>
                <w:b/>
              </w:rPr>
            </w:pPr>
            <w:r w:rsidRPr="00AB2C4E">
              <w:rPr>
                <w:b/>
              </w:rPr>
              <w:t>h=128</w:t>
            </w:r>
          </w:p>
        </w:tc>
        <w:tc>
          <w:tcPr>
            <w:tcW w:w="1016" w:type="dxa"/>
            <w:tcBorders>
              <w:top w:val="single" w:sz="8" w:space="0" w:color="auto"/>
              <w:left w:val="nil"/>
              <w:bottom w:val="single" w:sz="4" w:space="0" w:color="auto"/>
              <w:right w:val="nil"/>
            </w:tcBorders>
          </w:tcPr>
          <w:p w14:paraId="04B2A88D" w14:textId="77777777" w:rsidR="00A43025" w:rsidRPr="00AB2C4E" w:rsidRDefault="00A43025" w:rsidP="00AB2C4E">
            <w:pPr>
              <w:adjustRightInd w:val="0"/>
              <w:snapToGrid w:val="0"/>
              <w:jc w:val="center"/>
              <w:rPr>
                <w:b/>
              </w:rPr>
            </w:pPr>
            <w:r w:rsidRPr="00AB2C4E">
              <w:rPr>
                <w:b/>
              </w:rPr>
              <w:t>h=64</w:t>
            </w:r>
          </w:p>
        </w:tc>
        <w:tc>
          <w:tcPr>
            <w:tcW w:w="1016" w:type="dxa"/>
            <w:tcBorders>
              <w:top w:val="single" w:sz="8" w:space="0" w:color="auto"/>
              <w:left w:val="nil"/>
              <w:bottom w:val="single" w:sz="4" w:space="0" w:color="auto"/>
              <w:right w:val="nil"/>
            </w:tcBorders>
          </w:tcPr>
          <w:p w14:paraId="54F8DFFF" w14:textId="77777777" w:rsidR="00A43025" w:rsidRPr="00AB2C4E" w:rsidRDefault="00A43025" w:rsidP="00AB2C4E">
            <w:pPr>
              <w:adjustRightInd w:val="0"/>
              <w:snapToGrid w:val="0"/>
              <w:jc w:val="center"/>
              <w:rPr>
                <w:b/>
              </w:rPr>
            </w:pPr>
            <w:r w:rsidRPr="00AB2C4E">
              <w:rPr>
                <w:b/>
              </w:rPr>
              <w:t>h=128</w:t>
            </w:r>
          </w:p>
        </w:tc>
      </w:tr>
      <w:tr w:rsidR="00A43025" w14:paraId="09ACFD73" w14:textId="77777777" w:rsidTr="00CC15CA">
        <w:trPr>
          <w:trHeight w:val="669"/>
          <w:jc w:val="right"/>
        </w:trPr>
        <w:tc>
          <w:tcPr>
            <w:tcW w:w="1231" w:type="dxa"/>
            <w:vMerge/>
            <w:tcBorders>
              <w:top w:val="single" w:sz="4" w:space="0" w:color="auto"/>
              <w:bottom w:val="single" w:sz="4" w:space="0" w:color="auto"/>
              <w:right w:val="nil"/>
            </w:tcBorders>
          </w:tcPr>
          <w:p w14:paraId="64D12F9B" w14:textId="77777777" w:rsidR="00A43025" w:rsidRPr="00AB2C4E" w:rsidRDefault="00A43025" w:rsidP="00AB2C4E">
            <w:pPr>
              <w:adjustRightInd w:val="0"/>
              <w:snapToGrid w:val="0"/>
              <w:jc w:val="center"/>
            </w:pPr>
          </w:p>
        </w:tc>
        <w:tc>
          <w:tcPr>
            <w:tcW w:w="1068" w:type="dxa"/>
            <w:vMerge/>
            <w:tcBorders>
              <w:top w:val="single" w:sz="4" w:space="0" w:color="auto"/>
              <w:left w:val="nil"/>
              <w:bottom w:val="single" w:sz="4" w:space="0" w:color="auto"/>
              <w:right w:val="nil"/>
            </w:tcBorders>
          </w:tcPr>
          <w:p w14:paraId="481C2C05" w14:textId="77777777" w:rsidR="00A43025" w:rsidRPr="00AB2C4E" w:rsidRDefault="00A43025" w:rsidP="004C1182">
            <w:pPr>
              <w:adjustRightInd w:val="0"/>
              <w:snapToGrid w:val="0"/>
              <w:jc w:val="center"/>
            </w:pPr>
          </w:p>
        </w:tc>
        <w:tc>
          <w:tcPr>
            <w:tcW w:w="1838" w:type="dxa"/>
            <w:vMerge/>
            <w:tcBorders>
              <w:top w:val="single" w:sz="4" w:space="0" w:color="auto"/>
              <w:left w:val="nil"/>
              <w:bottom w:val="single" w:sz="4" w:space="0" w:color="auto"/>
              <w:right w:val="nil"/>
            </w:tcBorders>
          </w:tcPr>
          <w:p w14:paraId="7BD18611" w14:textId="77777777" w:rsidR="00A43025" w:rsidRPr="00AB2C4E" w:rsidRDefault="00A43025" w:rsidP="00AB2C4E">
            <w:pPr>
              <w:adjustRightInd w:val="0"/>
              <w:snapToGrid w:val="0"/>
              <w:jc w:val="center"/>
            </w:pPr>
          </w:p>
        </w:tc>
        <w:tc>
          <w:tcPr>
            <w:tcW w:w="2137" w:type="dxa"/>
            <w:gridSpan w:val="2"/>
            <w:tcBorders>
              <w:top w:val="single" w:sz="4" w:space="0" w:color="auto"/>
              <w:left w:val="nil"/>
              <w:bottom w:val="single" w:sz="4" w:space="0" w:color="auto"/>
              <w:right w:val="nil"/>
            </w:tcBorders>
            <w:vAlign w:val="center"/>
          </w:tcPr>
          <w:p w14:paraId="30113A9B" w14:textId="77777777" w:rsidR="00A43025" w:rsidRPr="00AB2C4E" w:rsidRDefault="00A43025" w:rsidP="00AB2C4E">
            <w:pPr>
              <w:adjustRightInd w:val="0"/>
              <w:snapToGrid w:val="0"/>
              <w:jc w:val="center"/>
            </w:pPr>
            <w:proofErr w:type="spellStart"/>
            <w:r w:rsidRPr="00AB2C4E">
              <w:t>Val.Accuracy</w:t>
            </w:r>
            <w:proofErr w:type="spellEnd"/>
          </w:p>
        </w:tc>
        <w:tc>
          <w:tcPr>
            <w:tcW w:w="2032" w:type="dxa"/>
            <w:gridSpan w:val="2"/>
            <w:tcBorders>
              <w:top w:val="single" w:sz="4" w:space="0" w:color="auto"/>
              <w:left w:val="nil"/>
              <w:bottom w:val="single" w:sz="4" w:space="0" w:color="auto"/>
              <w:right w:val="nil"/>
            </w:tcBorders>
            <w:vAlign w:val="center"/>
          </w:tcPr>
          <w:p w14:paraId="20020CAD" w14:textId="77777777" w:rsidR="00A43025" w:rsidRPr="00AB2C4E" w:rsidRDefault="00A43025" w:rsidP="00AB2C4E">
            <w:pPr>
              <w:adjustRightInd w:val="0"/>
              <w:snapToGrid w:val="0"/>
              <w:jc w:val="center"/>
            </w:pPr>
            <w:proofErr w:type="spellStart"/>
            <w:r w:rsidRPr="00AB2C4E">
              <w:t>Val.Loss</w:t>
            </w:r>
            <w:proofErr w:type="spellEnd"/>
          </w:p>
        </w:tc>
      </w:tr>
      <w:tr w:rsidR="00A43025" w14:paraId="0F359EBF" w14:textId="77777777" w:rsidTr="00CC15CA">
        <w:trPr>
          <w:jc w:val="right"/>
        </w:trPr>
        <w:tc>
          <w:tcPr>
            <w:tcW w:w="1231" w:type="dxa"/>
            <w:vMerge w:val="restart"/>
            <w:tcBorders>
              <w:top w:val="single" w:sz="4" w:space="0" w:color="auto"/>
              <w:right w:val="nil"/>
            </w:tcBorders>
            <w:vAlign w:val="center"/>
          </w:tcPr>
          <w:p w14:paraId="4C83EBE2" w14:textId="77777777" w:rsidR="00A43025" w:rsidRPr="00AB2C4E" w:rsidRDefault="00A43025" w:rsidP="00AB2C4E">
            <w:pPr>
              <w:adjustRightInd w:val="0"/>
              <w:snapToGrid w:val="0"/>
              <w:jc w:val="center"/>
            </w:pPr>
            <w:r w:rsidRPr="00AB2C4E">
              <w:t>FoldNet-1</w:t>
            </w:r>
          </w:p>
        </w:tc>
        <w:tc>
          <w:tcPr>
            <w:tcW w:w="1068" w:type="dxa"/>
            <w:tcBorders>
              <w:top w:val="single" w:sz="4" w:space="0" w:color="auto"/>
              <w:left w:val="nil"/>
              <w:bottom w:val="nil"/>
              <w:right w:val="nil"/>
            </w:tcBorders>
          </w:tcPr>
          <w:p w14:paraId="7BFD2566" w14:textId="77777777" w:rsidR="00A43025" w:rsidRPr="00AB2C4E" w:rsidRDefault="00A43025" w:rsidP="004C1182">
            <w:pPr>
              <w:adjustRightInd w:val="0"/>
              <w:snapToGrid w:val="0"/>
              <w:jc w:val="center"/>
            </w:pPr>
            <w:r w:rsidRPr="00AB2C4E">
              <w:t>16</w:t>
            </w:r>
          </w:p>
        </w:tc>
        <w:tc>
          <w:tcPr>
            <w:tcW w:w="1838" w:type="dxa"/>
            <w:tcBorders>
              <w:top w:val="single" w:sz="4" w:space="0" w:color="auto"/>
              <w:left w:val="nil"/>
              <w:bottom w:val="nil"/>
              <w:right w:val="nil"/>
            </w:tcBorders>
          </w:tcPr>
          <w:p w14:paraId="3990B443"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tcPr>
          <w:p w14:paraId="7F605211" w14:textId="77777777" w:rsidR="00A43025" w:rsidRPr="00AB2C4E" w:rsidRDefault="00A43025" w:rsidP="00AB2C4E">
            <w:pPr>
              <w:adjustRightInd w:val="0"/>
              <w:snapToGrid w:val="0"/>
              <w:jc w:val="center"/>
            </w:pPr>
            <w:r w:rsidRPr="00AB2C4E">
              <w:t>0.9960</w:t>
            </w:r>
          </w:p>
        </w:tc>
        <w:tc>
          <w:tcPr>
            <w:tcW w:w="1074" w:type="dxa"/>
            <w:tcBorders>
              <w:top w:val="single" w:sz="4" w:space="0" w:color="auto"/>
              <w:left w:val="nil"/>
              <w:bottom w:val="nil"/>
              <w:right w:val="nil"/>
            </w:tcBorders>
          </w:tcPr>
          <w:p w14:paraId="2D394D50" w14:textId="77777777" w:rsidR="00A43025" w:rsidRPr="00AB2C4E" w:rsidRDefault="00A43025" w:rsidP="00AB2C4E">
            <w:pPr>
              <w:adjustRightInd w:val="0"/>
              <w:snapToGrid w:val="0"/>
              <w:jc w:val="center"/>
            </w:pPr>
            <w:r w:rsidRPr="00AB2C4E">
              <w:t>0.9974</w:t>
            </w:r>
          </w:p>
        </w:tc>
        <w:tc>
          <w:tcPr>
            <w:tcW w:w="1016" w:type="dxa"/>
            <w:tcBorders>
              <w:top w:val="single" w:sz="4" w:space="0" w:color="auto"/>
              <w:left w:val="nil"/>
              <w:bottom w:val="nil"/>
              <w:right w:val="nil"/>
            </w:tcBorders>
          </w:tcPr>
          <w:p w14:paraId="0A57C8B6" w14:textId="77777777" w:rsidR="00A43025" w:rsidRPr="00AB2C4E" w:rsidRDefault="00A43025" w:rsidP="00AB2C4E">
            <w:pPr>
              <w:adjustRightInd w:val="0"/>
              <w:snapToGrid w:val="0"/>
              <w:jc w:val="center"/>
            </w:pPr>
            <w:r w:rsidRPr="00AB2C4E">
              <w:t>0.0114</w:t>
            </w:r>
          </w:p>
        </w:tc>
        <w:tc>
          <w:tcPr>
            <w:tcW w:w="1016" w:type="dxa"/>
            <w:tcBorders>
              <w:top w:val="single" w:sz="4" w:space="0" w:color="auto"/>
              <w:left w:val="nil"/>
              <w:bottom w:val="nil"/>
              <w:right w:val="nil"/>
            </w:tcBorders>
          </w:tcPr>
          <w:p w14:paraId="64BBAF01" w14:textId="77777777" w:rsidR="00A43025" w:rsidRPr="00AB2C4E" w:rsidRDefault="00A43025" w:rsidP="00AB2C4E">
            <w:pPr>
              <w:adjustRightInd w:val="0"/>
              <w:snapToGrid w:val="0"/>
              <w:jc w:val="center"/>
            </w:pPr>
            <w:r w:rsidRPr="00AB2C4E">
              <w:t>0.0092</w:t>
            </w:r>
          </w:p>
        </w:tc>
      </w:tr>
      <w:tr w:rsidR="00A43025" w14:paraId="36B10D22" w14:textId="77777777" w:rsidTr="00412110">
        <w:trPr>
          <w:jc w:val="right"/>
        </w:trPr>
        <w:tc>
          <w:tcPr>
            <w:tcW w:w="1231" w:type="dxa"/>
            <w:vMerge/>
            <w:tcBorders>
              <w:right w:val="nil"/>
            </w:tcBorders>
            <w:vAlign w:val="center"/>
          </w:tcPr>
          <w:p w14:paraId="1717AFA6"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02BA37DE" w14:textId="77777777" w:rsidR="00A43025" w:rsidRPr="00AB2C4E" w:rsidRDefault="00A43025" w:rsidP="004C1182">
            <w:pPr>
              <w:adjustRightInd w:val="0"/>
              <w:snapToGrid w:val="0"/>
              <w:jc w:val="center"/>
            </w:pPr>
            <w:r w:rsidRPr="00AB2C4E">
              <w:t>24</w:t>
            </w:r>
          </w:p>
        </w:tc>
        <w:tc>
          <w:tcPr>
            <w:tcW w:w="1838" w:type="dxa"/>
            <w:tcBorders>
              <w:top w:val="nil"/>
              <w:left w:val="nil"/>
              <w:bottom w:val="nil"/>
              <w:right w:val="nil"/>
            </w:tcBorders>
          </w:tcPr>
          <w:p w14:paraId="3CFDFAD8"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tcPr>
          <w:p w14:paraId="768CF6FA" w14:textId="77777777" w:rsidR="00A43025" w:rsidRPr="00AB2C4E" w:rsidRDefault="00A43025" w:rsidP="00AB2C4E">
            <w:pPr>
              <w:adjustRightInd w:val="0"/>
              <w:snapToGrid w:val="0"/>
              <w:jc w:val="center"/>
            </w:pPr>
            <w:r w:rsidRPr="00AB2C4E">
              <w:t>0.9959</w:t>
            </w:r>
          </w:p>
        </w:tc>
        <w:tc>
          <w:tcPr>
            <w:tcW w:w="1074" w:type="dxa"/>
            <w:tcBorders>
              <w:top w:val="nil"/>
              <w:left w:val="nil"/>
              <w:bottom w:val="nil"/>
              <w:right w:val="nil"/>
            </w:tcBorders>
          </w:tcPr>
          <w:p w14:paraId="18EBC2BE" w14:textId="77777777" w:rsidR="00A43025" w:rsidRPr="00AB2C4E" w:rsidRDefault="00A43025" w:rsidP="00AB2C4E">
            <w:pPr>
              <w:adjustRightInd w:val="0"/>
              <w:snapToGrid w:val="0"/>
              <w:jc w:val="center"/>
            </w:pPr>
            <w:r w:rsidRPr="00AB2C4E">
              <w:t>0.9976</w:t>
            </w:r>
          </w:p>
        </w:tc>
        <w:tc>
          <w:tcPr>
            <w:tcW w:w="1016" w:type="dxa"/>
            <w:tcBorders>
              <w:top w:val="nil"/>
              <w:left w:val="nil"/>
              <w:bottom w:val="nil"/>
              <w:right w:val="nil"/>
            </w:tcBorders>
          </w:tcPr>
          <w:p w14:paraId="279AB87C"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75A42F21" w14:textId="77777777" w:rsidR="00A43025" w:rsidRPr="00AB2C4E" w:rsidRDefault="00A43025" w:rsidP="00AB2C4E">
            <w:pPr>
              <w:adjustRightInd w:val="0"/>
              <w:snapToGrid w:val="0"/>
              <w:jc w:val="center"/>
            </w:pPr>
            <w:r w:rsidRPr="00AB2C4E">
              <w:t>0.0085</w:t>
            </w:r>
          </w:p>
        </w:tc>
      </w:tr>
      <w:tr w:rsidR="00A43025" w14:paraId="54F3EAF9" w14:textId="77777777" w:rsidTr="00412110">
        <w:trPr>
          <w:jc w:val="right"/>
        </w:trPr>
        <w:tc>
          <w:tcPr>
            <w:tcW w:w="1231" w:type="dxa"/>
            <w:vMerge/>
            <w:tcBorders>
              <w:right w:val="nil"/>
            </w:tcBorders>
            <w:vAlign w:val="center"/>
          </w:tcPr>
          <w:p w14:paraId="4151ACD7"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756085A0" w14:textId="77777777" w:rsidR="00A43025" w:rsidRPr="00AB2C4E" w:rsidRDefault="00A43025" w:rsidP="004C1182">
            <w:pPr>
              <w:adjustRightInd w:val="0"/>
              <w:snapToGrid w:val="0"/>
              <w:jc w:val="center"/>
            </w:pPr>
            <w:r w:rsidRPr="00AB2C4E">
              <w:t>32</w:t>
            </w:r>
          </w:p>
        </w:tc>
        <w:tc>
          <w:tcPr>
            <w:tcW w:w="1838" w:type="dxa"/>
            <w:tcBorders>
              <w:top w:val="nil"/>
              <w:left w:val="nil"/>
              <w:bottom w:val="nil"/>
              <w:right w:val="nil"/>
            </w:tcBorders>
          </w:tcPr>
          <w:p w14:paraId="12F33CF2" w14:textId="77777777" w:rsidR="00A43025" w:rsidRPr="00AB2C4E" w:rsidRDefault="00A43025" w:rsidP="00AB2C4E">
            <w:pPr>
              <w:adjustRightInd w:val="0"/>
              <w:snapToGrid w:val="0"/>
              <w:jc w:val="center"/>
            </w:pPr>
            <w:r w:rsidRPr="00AB2C4E">
              <w:t>32</w:t>
            </w:r>
          </w:p>
        </w:tc>
        <w:tc>
          <w:tcPr>
            <w:tcW w:w="1063" w:type="dxa"/>
            <w:tcBorders>
              <w:top w:val="nil"/>
              <w:left w:val="nil"/>
              <w:bottom w:val="nil"/>
              <w:right w:val="nil"/>
            </w:tcBorders>
          </w:tcPr>
          <w:p w14:paraId="1875C018" w14:textId="77777777" w:rsidR="00A43025" w:rsidRPr="00AB2C4E" w:rsidRDefault="00A43025" w:rsidP="00AB2C4E">
            <w:pPr>
              <w:adjustRightInd w:val="0"/>
              <w:snapToGrid w:val="0"/>
              <w:jc w:val="center"/>
            </w:pPr>
            <w:r w:rsidRPr="00AB2C4E">
              <w:t>0.9958</w:t>
            </w:r>
          </w:p>
        </w:tc>
        <w:tc>
          <w:tcPr>
            <w:tcW w:w="1074" w:type="dxa"/>
            <w:tcBorders>
              <w:top w:val="nil"/>
              <w:left w:val="nil"/>
              <w:bottom w:val="nil"/>
              <w:right w:val="nil"/>
            </w:tcBorders>
          </w:tcPr>
          <w:p w14:paraId="78572AB0" w14:textId="77777777" w:rsidR="00A43025" w:rsidRPr="00AB2C4E" w:rsidRDefault="00A43025" w:rsidP="00AB2C4E">
            <w:pPr>
              <w:adjustRightInd w:val="0"/>
              <w:snapToGrid w:val="0"/>
              <w:jc w:val="center"/>
            </w:pPr>
            <w:r w:rsidRPr="00AB2C4E">
              <w:t>0.9974</w:t>
            </w:r>
          </w:p>
        </w:tc>
        <w:tc>
          <w:tcPr>
            <w:tcW w:w="1016" w:type="dxa"/>
            <w:tcBorders>
              <w:top w:val="nil"/>
              <w:left w:val="nil"/>
              <w:bottom w:val="nil"/>
              <w:right w:val="nil"/>
            </w:tcBorders>
          </w:tcPr>
          <w:p w14:paraId="430D9733" w14:textId="77777777" w:rsidR="00A43025" w:rsidRPr="00AB2C4E" w:rsidRDefault="00A43025" w:rsidP="00AB2C4E">
            <w:pPr>
              <w:adjustRightInd w:val="0"/>
              <w:snapToGrid w:val="0"/>
              <w:jc w:val="center"/>
            </w:pPr>
            <w:r w:rsidRPr="00AB2C4E">
              <w:t>0.0144</w:t>
            </w:r>
          </w:p>
        </w:tc>
        <w:tc>
          <w:tcPr>
            <w:tcW w:w="1016" w:type="dxa"/>
            <w:tcBorders>
              <w:top w:val="nil"/>
              <w:left w:val="nil"/>
              <w:bottom w:val="nil"/>
              <w:right w:val="nil"/>
            </w:tcBorders>
          </w:tcPr>
          <w:p w14:paraId="7B6E63B4" w14:textId="77777777" w:rsidR="00A43025" w:rsidRPr="00AB2C4E" w:rsidRDefault="00A43025" w:rsidP="00AB2C4E">
            <w:pPr>
              <w:adjustRightInd w:val="0"/>
              <w:snapToGrid w:val="0"/>
              <w:jc w:val="center"/>
            </w:pPr>
            <w:r w:rsidRPr="00AB2C4E">
              <w:t>0.0127</w:t>
            </w:r>
          </w:p>
        </w:tc>
      </w:tr>
      <w:tr w:rsidR="00A43025" w14:paraId="1816012F" w14:textId="77777777" w:rsidTr="00412110">
        <w:trPr>
          <w:jc w:val="right"/>
        </w:trPr>
        <w:tc>
          <w:tcPr>
            <w:tcW w:w="1231" w:type="dxa"/>
            <w:vMerge/>
            <w:tcBorders>
              <w:right w:val="nil"/>
            </w:tcBorders>
            <w:vAlign w:val="center"/>
          </w:tcPr>
          <w:p w14:paraId="2C8A3297"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4CC3A66B" w14:textId="77777777" w:rsidR="00A43025" w:rsidRPr="00AB2C4E" w:rsidRDefault="00A43025" w:rsidP="004C1182">
            <w:pPr>
              <w:adjustRightInd w:val="0"/>
              <w:snapToGrid w:val="0"/>
              <w:jc w:val="center"/>
            </w:pPr>
            <w:r w:rsidRPr="00AB2C4E">
              <w:t>40</w:t>
            </w:r>
          </w:p>
        </w:tc>
        <w:tc>
          <w:tcPr>
            <w:tcW w:w="1838" w:type="dxa"/>
            <w:tcBorders>
              <w:top w:val="nil"/>
              <w:left w:val="nil"/>
              <w:bottom w:val="nil"/>
              <w:right w:val="nil"/>
            </w:tcBorders>
          </w:tcPr>
          <w:p w14:paraId="08D42F5D" w14:textId="77777777" w:rsidR="00A43025" w:rsidRPr="00AB2C4E" w:rsidRDefault="00A43025" w:rsidP="00AB2C4E">
            <w:pPr>
              <w:adjustRightInd w:val="0"/>
              <w:snapToGrid w:val="0"/>
              <w:jc w:val="center"/>
            </w:pPr>
            <w:r w:rsidRPr="00AB2C4E">
              <w:t>40</w:t>
            </w:r>
          </w:p>
        </w:tc>
        <w:tc>
          <w:tcPr>
            <w:tcW w:w="1063" w:type="dxa"/>
            <w:tcBorders>
              <w:top w:val="nil"/>
              <w:left w:val="nil"/>
              <w:bottom w:val="nil"/>
              <w:right w:val="nil"/>
            </w:tcBorders>
          </w:tcPr>
          <w:p w14:paraId="4F29CA1E" w14:textId="77777777" w:rsidR="00A43025" w:rsidRPr="00AB2C4E" w:rsidRDefault="00A43025" w:rsidP="00AB2C4E">
            <w:pPr>
              <w:adjustRightInd w:val="0"/>
              <w:snapToGrid w:val="0"/>
              <w:jc w:val="center"/>
            </w:pPr>
            <w:r w:rsidRPr="00AB2C4E">
              <w:t>0.9962</w:t>
            </w:r>
          </w:p>
        </w:tc>
        <w:tc>
          <w:tcPr>
            <w:tcW w:w="1074" w:type="dxa"/>
            <w:tcBorders>
              <w:top w:val="nil"/>
              <w:left w:val="nil"/>
              <w:bottom w:val="nil"/>
              <w:right w:val="nil"/>
            </w:tcBorders>
          </w:tcPr>
          <w:p w14:paraId="113BB7BE" w14:textId="77777777" w:rsidR="00A43025" w:rsidRPr="00AB2C4E" w:rsidRDefault="00A43025" w:rsidP="00AB2C4E">
            <w:pPr>
              <w:adjustRightInd w:val="0"/>
              <w:snapToGrid w:val="0"/>
              <w:jc w:val="center"/>
            </w:pPr>
            <w:r w:rsidRPr="00AB2C4E">
              <w:t>0.9968</w:t>
            </w:r>
          </w:p>
        </w:tc>
        <w:tc>
          <w:tcPr>
            <w:tcW w:w="1016" w:type="dxa"/>
            <w:tcBorders>
              <w:top w:val="nil"/>
              <w:left w:val="nil"/>
              <w:bottom w:val="nil"/>
              <w:right w:val="nil"/>
            </w:tcBorders>
          </w:tcPr>
          <w:p w14:paraId="3B04BB81" w14:textId="77777777" w:rsidR="00A43025" w:rsidRPr="00AB2C4E" w:rsidRDefault="00A43025" w:rsidP="00AB2C4E">
            <w:pPr>
              <w:adjustRightInd w:val="0"/>
              <w:snapToGrid w:val="0"/>
              <w:jc w:val="center"/>
            </w:pPr>
            <w:r w:rsidRPr="00AB2C4E">
              <w:t>0.0142</w:t>
            </w:r>
          </w:p>
        </w:tc>
        <w:tc>
          <w:tcPr>
            <w:tcW w:w="1016" w:type="dxa"/>
            <w:tcBorders>
              <w:top w:val="nil"/>
              <w:left w:val="nil"/>
              <w:bottom w:val="nil"/>
              <w:right w:val="nil"/>
            </w:tcBorders>
          </w:tcPr>
          <w:p w14:paraId="3F9A28A4" w14:textId="77777777" w:rsidR="00A43025" w:rsidRPr="00AB2C4E" w:rsidRDefault="00A43025" w:rsidP="00AB2C4E">
            <w:pPr>
              <w:adjustRightInd w:val="0"/>
              <w:snapToGrid w:val="0"/>
              <w:jc w:val="center"/>
            </w:pPr>
            <w:r w:rsidRPr="00AB2C4E">
              <w:t>0.0105</w:t>
            </w:r>
          </w:p>
        </w:tc>
      </w:tr>
      <w:tr w:rsidR="00A43025" w14:paraId="531852FA" w14:textId="77777777" w:rsidTr="00CC15CA">
        <w:trPr>
          <w:jc w:val="right"/>
        </w:trPr>
        <w:tc>
          <w:tcPr>
            <w:tcW w:w="1231" w:type="dxa"/>
            <w:vMerge/>
            <w:tcBorders>
              <w:bottom w:val="single" w:sz="4" w:space="0" w:color="auto"/>
              <w:right w:val="nil"/>
            </w:tcBorders>
            <w:vAlign w:val="center"/>
          </w:tcPr>
          <w:p w14:paraId="1F38273E"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48462DB8" w14:textId="77777777" w:rsidR="00A43025" w:rsidRPr="00AB2C4E" w:rsidRDefault="00A43025" w:rsidP="004C1182">
            <w:pPr>
              <w:adjustRightInd w:val="0"/>
              <w:snapToGrid w:val="0"/>
              <w:jc w:val="center"/>
            </w:pPr>
            <w:r w:rsidRPr="00AB2C4E">
              <w:t>48</w:t>
            </w:r>
          </w:p>
        </w:tc>
        <w:tc>
          <w:tcPr>
            <w:tcW w:w="1838" w:type="dxa"/>
            <w:tcBorders>
              <w:top w:val="nil"/>
              <w:left w:val="nil"/>
              <w:bottom w:val="single" w:sz="4" w:space="0" w:color="auto"/>
              <w:right w:val="nil"/>
            </w:tcBorders>
          </w:tcPr>
          <w:p w14:paraId="4754CE86"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tcPr>
          <w:p w14:paraId="1B83CCFD" w14:textId="77777777" w:rsidR="00A43025" w:rsidRPr="00AB2C4E" w:rsidRDefault="00A43025" w:rsidP="00AB2C4E">
            <w:pPr>
              <w:adjustRightInd w:val="0"/>
              <w:snapToGrid w:val="0"/>
              <w:jc w:val="center"/>
            </w:pPr>
            <w:r w:rsidRPr="00AB2C4E">
              <w:t>0.9960</w:t>
            </w:r>
          </w:p>
        </w:tc>
        <w:tc>
          <w:tcPr>
            <w:tcW w:w="1074" w:type="dxa"/>
            <w:tcBorders>
              <w:top w:val="nil"/>
              <w:left w:val="nil"/>
              <w:bottom w:val="single" w:sz="4" w:space="0" w:color="auto"/>
              <w:right w:val="nil"/>
            </w:tcBorders>
          </w:tcPr>
          <w:p w14:paraId="2A5BC560" w14:textId="77777777" w:rsidR="00A43025" w:rsidRPr="00AB2C4E" w:rsidRDefault="00A43025" w:rsidP="00AB2C4E">
            <w:pPr>
              <w:adjustRightInd w:val="0"/>
              <w:snapToGrid w:val="0"/>
              <w:jc w:val="center"/>
            </w:pPr>
            <w:r w:rsidRPr="00AB2C4E">
              <w:t>0.9976</w:t>
            </w:r>
          </w:p>
        </w:tc>
        <w:tc>
          <w:tcPr>
            <w:tcW w:w="1016" w:type="dxa"/>
            <w:tcBorders>
              <w:top w:val="nil"/>
              <w:left w:val="nil"/>
              <w:bottom w:val="single" w:sz="4" w:space="0" w:color="auto"/>
              <w:right w:val="nil"/>
            </w:tcBorders>
          </w:tcPr>
          <w:p w14:paraId="1DAFC7F2" w14:textId="77777777" w:rsidR="00A43025" w:rsidRPr="00AB2C4E" w:rsidRDefault="00A43025" w:rsidP="00AB2C4E">
            <w:pPr>
              <w:adjustRightInd w:val="0"/>
              <w:snapToGrid w:val="0"/>
              <w:jc w:val="center"/>
            </w:pPr>
            <w:r w:rsidRPr="00AB2C4E">
              <w:t>0.0171</w:t>
            </w:r>
          </w:p>
        </w:tc>
        <w:tc>
          <w:tcPr>
            <w:tcW w:w="1016" w:type="dxa"/>
            <w:tcBorders>
              <w:top w:val="nil"/>
              <w:left w:val="nil"/>
              <w:bottom w:val="single" w:sz="4" w:space="0" w:color="auto"/>
              <w:right w:val="nil"/>
            </w:tcBorders>
          </w:tcPr>
          <w:p w14:paraId="7B96611B" w14:textId="77777777" w:rsidR="00A43025" w:rsidRPr="00AB2C4E" w:rsidRDefault="00A43025" w:rsidP="00AB2C4E">
            <w:pPr>
              <w:adjustRightInd w:val="0"/>
              <w:snapToGrid w:val="0"/>
              <w:jc w:val="center"/>
            </w:pPr>
            <w:r w:rsidRPr="00AB2C4E">
              <w:t>0.0110</w:t>
            </w:r>
          </w:p>
        </w:tc>
      </w:tr>
      <w:tr w:rsidR="00A43025" w14:paraId="15399A6D" w14:textId="77777777" w:rsidTr="00CC15CA">
        <w:trPr>
          <w:jc w:val="right"/>
        </w:trPr>
        <w:tc>
          <w:tcPr>
            <w:tcW w:w="1231" w:type="dxa"/>
            <w:vMerge w:val="restart"/>
            <w:tcBorders>
              <w:top w:val="single" w:sz="4" w:space="0" w:color="auto"/>
              <w:right w:val="nil"/>
            </w:tcBorders>
            <w:vAlign w:val="center"/>
          </w:tcPr>
          <w:p w14:paraId="6734188F" w14:textId="77777777" w:rsidR="00A43025" w:rsidRPr="00AB2C4E" w:rsidRDefault="00A43025" w:rsidP="00AB2C4E">
            <w:pPr>
              <w:adjustRightInd w:val="0"/>
              <w:snapToGrid w:val="0"/>
              <w:jc w:val="center"/>
            </w:pPr>
            <w:r w:rsidRPr="00AB2C4E">
              <w:t>FoldNet-2</w:t>
            </w:r>
          </w:p>
        </w:tc>
        <w:tc>
          <w:tcPr>
            <w:tcW w:w="1068" w:type="dxa"/>
            <w:tcBorders>
              <w:top w:val="single" w:sz="4" w:space="0" w:color="auto"/>
              <w:left w:val="nil"/>
              <w:bottom w:val="nil"/>
              <w:right w:val="nil"/>
            </w:tcBorders>
          </w:tcPr>
          <w:p w14:paraId="549F1AB0" w14:textId="77777777" w:rsidR="00A43025" w:rsidRPr="00AB2C4E" w:rsidRDefault="00A43025" w:rsidP="004C1182">
            <w:pPr>
              <w:adjustRightInd w:val="0"/>
              <w:snapToGrid w:val="0"/>
              <w:jc w:val="center"/>
            </w:pPr>
            <w:r w:rsidRPr="00AB2C4E">
              <w:t>16</w:t>
            </w:r>
          </w:p>
        </w:tc>
        <w:tc>
          <w:tcPr>
            <w:tcW w:w="1838" w:type="dxa"/>
            <w:tcBorders>
              <w:top w:val="single" w:sz="4" w:space="0" w:color="auto"/>
              <w:left w:val="nil"/>
              <w:bottom w:val="nil"/>
              <w:right w:val="nil"/>
            </w:tcBorders>
          </w:tcPr>
          <w:p w14:paraId="76CFABA0"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shd w:val="clear" w:color="auto" w:fill="auto"/>
            <w:vAlign w:val="bottom"/>
          </w:tcPr>
          <w:p w14:paraId="17F8033A" w14:textId="77777777" w:rsidR="00A43025" w:rsidRPr="00AB2C4E" w:rsidRDefault="00A43025" w:rsidP="00AB2C4E">
            <w:pPr>
              <w:adjustRightInd w:val="0"/>
              <w:snapToGrid w:val="0"/>
              <w:jc w:val="center"/>
              <w:rPr>
                <w:rFonts w:eastAsia="等线"/>
              </w:rPr>
            </w:pPr>
            <w:r w:rsidRPr="00AB2C4E">
              <w:rPr>
                <w:rFonts w:eastAsia="等线"/>
              </w:rPr>
              <w:t>0.9961</w:t>
            </w:r>
          </w:p>
        </w:tc>
        <w:tc>
          <w:tcPr>
            <w:tcW w:w="1074" w:type="dxa"/>
            <w:tcBorders>
              <w:top w:val="single" w:sz="4" w:space="0" w:color="auto"/>
              <w:left w:val="nil"/>
              <w:bottom w:val="nil"/>
              <w:right w:val="nil"/>
            </w:tcBorders>
          </w:tcPr>
          <w:p w14:paraId="20A08357" w14:textId="77777777" w:rsidR="00A43025" w:rsidRPr="00AB2C4E" w:rsidRDefault="00A43025" w:rsidP="00AB2C4E">
            <w:pPr>
              <w:adjustRightInd w:val="0"/>
              <w:snapToGrid w:val="0"/>
              <w:jc w:val="center"/>
            </w:pPr>
            <w:r w:rsidRPr="00AB2C4E">
              <w:t>0.9976</w:t>
            </w:r>
          </w:p>
        </w:tc>
        <w:tc>
          <w:tcPr>
            <w:tcW w:w="1016" w:type="dxa"/>
            <w:tcBorders>
              <w:top w:val="single" w:sz="4" w:space="0" w:color="auto"/>
              <w:left w:val="nil"/>
              <w:bottom w:val="nil"/>
              <w:right w:val="nil"/>
            </w:tcBorders>
          </w:tcPr>
          <w:p w14:paraId="48DB6E15" w14:textId="77777777" w:rsidR="00A43025" w:rsidRPr="00AB2C4E" w:rsidRDefault="00A43025" w:rsidP="00AB2C4E">
            <w:pPr>
              <w:adjustRightInd w:val="0"/>
              <w:snapToGrid w:val="0"/>
              <w:jc w:val="center"/>
            </w:pPr>
            <w:r w:rsidRPr="00AB2C4E">
              <w:t>0.0162</w:t>
            </w:r>
          </w:p>
        </w:tc>
        <w:tc>
          <w:tcPr>
            <w:tcW w:w="1016" w:type="dxa"/>
            <w:tcBorders>
              <w:top w:val="single" w:sz="4" w:space="0" w:color="auto"/>
              <w:left w:val="nil"/>
              <w:bottom w:val="nil"/>
              <w:right w:val="nil"/>
            </w:tcBorders>
          </w:tcPr>
          <w:p w14:paraId="251AEE6D" w14:textId="77777777" w:rsidR="00A43025" w:rsidRPr="00AB2C4E" w:rsidRDefault="00A43025" w:rsidP="00AB2C4E">
            <w:pPr>
              <w:adjustRightInd w:val="0"/>
              <w:snapToGrid w:val="0"/>
              <w:jc w:val="center"/>
            </w:pPr>
            <w:r w:rsidRPr="00AB2C4E">
              <w:t>0.0071</w:t>
            </w:r>
          </w:p>
        </w:tc>
      </w:tr>
      <w:tr w:rsidR="00A43025" w14:paraId="6789A3AE" w14:textId="77777777" w:rsidTr="00412110">
        <w:trPr>
          <w:jc w:val="right"/>
        </w:trPr>
        <w:tc>
          <w:tcPr>
            <w:tcW w:w="1231" w:type="dxa"/>
            <w:vMerge/>
            <w:tcBorders>
              <w:right w:val="nil"/>
            </w:tcBorders>
            <w:vAlign w:val="center"/>
          </w:tcPr>
          <w:p w14:paraId="5DE5FE5E"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5B5C53E2" w14:textId="77777777" w:rsidR="00A43025" w:rsidRPr="00AB2C4E" w:rsidRDefault="00A43025" w:rsidP="004C1182">
            <w:pPr>
              <w:adjustRightInd w:val="0"/>
              <w:snapToGrid w:val="0"/>
              <w:jc w:val="center"/>
            </w:pPr>
            <w:r w:rsidRPr="00AB2C4E">
              <w:t>24</w:t>
            </w:r>
          </w:p>
        </w:tc>
        <w:tc>
          <w:tcPr>
            <w:tcW w:w="1838" w:type="dxa"/>
            <w:tcBorders>
              <w:top w:val="nil"/>
              <w:left w:val="nil"/>
              <w:bottom w:val="nil"/>
              <w:right w:val="nil"/>
            </w:tcBorders>
          </w:tcPr>
          <w:p w14:paraId="000AE8FC"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shd w:val="clear" w:color="auto" w:fill="auto"/>
            <w:vAlign w:val="bottom"/>
          </w:tcPr>
          <w:p w14:paraId="3D98C3E5" w14:textId="77777777" w:rsidR="00A43025" w:rsidRPr="00AB2C4E" w:rsidRDefault="00A43025" w:rsidP="00AB2C4E">
            <w:pPr>
              <w:adjustRightInd w:val="0"/>
              <w:snapToGrid w:val="0"/>
              <w:jc w:val="center"/>
              <w:rPr>
                <w:rFonts w:eastAsia="等线"/>
              </w:rPr>
            </w:pPr>
            <w:r w:rsidRPr="00AB2C4E">
              <w:rPr>
                <w:rFonts w:eastAsia="等线"/>
              </w:rPr>
              <w:t>0.9961</w:t>
            </w:r>
          </w:p>
        </w:tc>
        <w:tc>
          <w:tcPr>
            <w:tcW w:w="1074" w:type="dxa"/>
            <w:tcBorders>
              <w:top w:val="nil"/>
              <w:left w:val="nil"/>
              <w:bottom w:val="nil"/>
              <w:right w:val="nil"/>
            </w:tcBorders>
          </w:tcPr>
          <w:p w14:paraId="289FF273"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1B24E71E" w14:textId="77777777" w:rsidR="00A43025" w:rsidRPr="00AB2C4E" w:rsidRDefault="00A43025" w:rsidP="00AB2C4E">
            <w:pPr>
              <w:adjustRightInd w:val="0"/>
              <w:snapToGrid w:val="0"/>
              <w:jc w:val="center"/>
            </w:pPr>
            <w:r w:rsidRPr="00AB2C4E">
              <w:t>0.0150</w:t>
            </w:r>
          </w:p>
        </w:tc>
        <w:tc>
          <w:tcPr>
            <w:tcW w:w="1016" w:type="dxa"/>
            <w:tcBorders>
              <w:top w:val="nil"/>
              <w:left w:val="nil"/>
              <w:bottom w:val="nil"/>
              <w:right w:val="nil"/>
            </w:tcBorders>
          </w:tcPr>
          <w:p w14:paraId="71C32C5B" w14:textId="77777777" w:rsidR="00A43025" w:rsidRPr="00AB2C4E" w:rsidRDefault="00A43025" w:rsidP="00AB2C4E">
            <w:pPr>
              <w:adjustRightInd w:val="0"/>
              <w:snapToGrid w:val="0"/>
              <w:jc w:val="center"/>
            </w:pPr>
            <w:r w:rsidRPr="00AB2C4E">
              <w:t>0.0062</w:t>
            </w:r>
          </w:p>
        </w:tc>
      </w:tr>
      <w:tr w:rsidR="00A43025" w14:paraId="58CBC57A" w14:textId="77777777" w:rsidTr="00412110">
        <w:trPr>
          <w:jc w:val="right"/>
        </w:trPr>
        <w:tc>
          <w:tcPr>
            <w:tcW w:w="1231" w:type="dxa"/>
            <w:vMerge/>
            <w:tcBorders>
              <w:right w:val="nil"/>
            </w:tcBorders>
            <w:vAlign w:val="center"/>
          </w:tcPr>
          <w:p w14:paraId="26593789"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47B436C5" w14:textId="77777777" w:rsidR="00A43025" w:rsidRPr="00AB2C4E" w:rsidRDefault="00A43025" w:rsidP="004C1182">
            <w:pPr>
              <w:adjustRightInd w:val="0"/>
              <w:snapToGrid w:val="0"/>
              <w:jc w:val="center"/>
              <w:rPr>
                <w:b/>
                <w:color w:val="000000" w:themeColor="text1"/>
              </w:rPr>
            </w:pPr>
            <w:r w:rsidRPr="00AB2C4E">
              <w:rPr>
                <w:b/>
                <w:color w:val="000000" w:themeColor="text1"/>
              </w:rPr>
              <w:t>32</w:t>
            </w:r>
          </w:p>
        </w:tc>
        <w:tc>
          <w:tcPr>
            <w:tcW w:w="1838" w:type="dxa"/>
            <w:tcBorders>
              <w:top w:val="nil"/>
              <w:left w:val="nil"/>
              <w:bottom w:val="nil"/>
              <w:right w:val="nil"/>
            </w:tcBorders>
          </w:tcPr>
          <w:p w14:paraId="67A5FFA7" w14:textId="77777777" w:rsidR="00A43025" w:rsidRPr="00AB2C4E" w:rsidRDefault="00A43025" w:rsidP="00AB2C4E">
            <w:pPr>
              <w:adjustRightInd w:val="0"/>
              <w:snapToGrid w:val="0"/>
              <w:jc w:val="center"/>
              <w:rPr>
                <w:b/>
                <w:color w:val="000000" w:themeColor="text1"/>
              </w:rPr>
            </w:pPr>
            <w:r w:rsidRPr="00AB2C4E">
              <w:rPr>
                <w:b/>
                <w:color w:val="000000" w:themeColor="text1"/>
              </w:rPr>
              <w:t>32</w:t>
            </w:r>
          </w:p>
        </w:tc>
        <w:tc>
          <w:tcPr>
            <w:tcW w:w="1063" w:type="dxa"/>
            <w:tcBorders>
              <w:top w:val="nil"/>
              <w:left w:val="nil"/>
              <w:bottom w:val="nil"/>
              <w:right w:val="nil"/>
            </w:tcBorders>
            <w:shd w:val="clear" w:color="auto" w:fill="auto"/>
            <w:vAlign w:val="bottom"/>
          </w:tcPr>
          <w:p w14:paraId="664D8C92" w14:textId="77777777" w:rsidR="00A43025" w:rsidRPr="00AB2C4E" w:rsidRDefault="00A43025" w:rsidP="00AB2C4E">
            <w:pPr>
              <w:adjustRightInd w:val="0"/>
              <w:snapToGrid w:val="0"/>
              <w:jc w:val="center"/>
              <w:rPr>
                <w:rFonts w:eastAsia="等线"/>
              </w:rPr>
            </w:pPr>
            <w:r w:rsidRPr="00AB2C4E">
              <w:rPr>
                <w:rFonts w:eastAsia="等线"/>
              </w:rPr>
              <w:t>0.9974</w:t>
            </w:r>
          </w:p>
        </w:tc>
        <w:tc>
          <w:tcPr>
            <w:tcW w:w="1074" w:type="dxa"/>
            <w:tcBorders>
              <w:top w:val="nil"/>
              <w:left w:val="nil"/>
              <w:bottom w:val="nil"/>
              <w:right w:val="nil"/>
            </w:tcBorders>
          </w:tcPr>
          <w:p w14:paraId="4816B440" w14:textId="77777777" w:rsidR="00A43025" w:rsidRPr="00AB2C4E" w:rsidRDefault="00A43025" w:rsidP="00AB2C4E">
            <w:pPr>
              <w:adjustRightInd w:val="0"/>
              <w:snapToGrid w:val="0"/>
              <w:jc w:val="center"/>
              <w:rPr>
                <w:b/>
                <w:color w:val="000000" w:themeColor="text1"/>
              </w:rPr>
            </w:pPr>
            <w:r w:rsidRPr="00AB2C4E">
              <w:rPr>
                <w:b/>
                <w:color w:val="000000" w:themeColor="text1"/>
              </w:rPr>
              <w:t>0.9984</w:t>
            </w:r>
          </w:p>
        </w:tc>
        <w:tc>
          <w:tcPr>
            <w:tcW w:w="1016" w:type="dxa"/>
            <w:tcBorders>
              <w:top w:val="nil"/>
              <w:left w:val="nil"/>
              <w:bottom w:val="nil"/>
              <w:right w:val="nil"/>
            </w:tcBorders>
          </w:tcPr>
          <w:p w14:paraId="2A0DD4B7" w14:textId="77777777" w:rsidR="00A43025" w:rsidRPr="00AB2C4E" w:rsidRDefault="00A43025" w:rsidP="00AB2C4E">
            <w:pPr>
              <w:adjustRightInd w:val="0"/>
              <w:snapToGrid w:val="0"/>
              <w:jc w:val="center"/>
              <w:rPr>
                <w:color w:val="000000" w:themeColor="text1"/>
              </w:rPr>
            </w:pPr>
            <w:r w:rsidRPr="00AB2C4E">
              <w:rPr>
                <w:color w:val="000000" w:themeColor="text1"/>
              </w:rPr>
              <w:t>0.0100</w:t>
            </w:r>
          </w:p>
        </w:tc>
        <w:tc>
          <w:tcPr>
            <w:tcW w:w="1016" w:type="dxa"/>
            <w:tcBorders>
              <w:top w:val="nil"/>
              <w:left w:val="nil"/>
              <w:bottom w:val="nil"/>
              <w:right w:val="nil"/>
            </w:tcBorders>
          </w:tcPr>
          <w:p w14:paraId="6FA645AC" w14:textId="77777777" w:rsidR="00A43025" w:rsidRPr="00AB2C4E" w:rsidRDefault="00A43025" w:rsidP="00AB2C4E">
            <w:pPr>
              <w:adjustRightInd w:val="0"/>
              <w:snapToGrid w:val="0"/>
              <w:jc w:val="center"/>
              <w:rPr>
                <w:b/>
                <w:color w:val="000000" w:themeColor="text1"/>
              </w:rPr>
            </w:pPr>
            <w:r w:rsidRPr="00AB2C4E">
              <w:rPr>
                <w:b/>
                <w:color w:val="000000" w:themeColor="text1"/>
              </w:rPr>
              <w:t>0.0039</w:t>
            </w:r>
          </w:p>
        </w:tc>
      </w:tr>
      <w:tr w:rsidR="00A43025" w14:paraId="703BC950" w14:textId="77777777" w:rsidTr="00412110">
        <w:trPr>
          <w:jc w:val="right"/>
        </w:trPr>
        <w:tc>
          <w:tcPr>
            <w:tcW w:w="1231" w:type="dxa"/>
            <w:vMerge/>
            <w:tcBorders>
              <w:right w:val="nil"/>
            </w:tcBorders>
            <w:vAlign w:val="center"/>
          </w:tcPr>
          <w:p w14:paraId="1C63CC0A"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B9752A1" w14:textId="77777777" w:rsidR="00A43025" w:rsidRPr="00AB2C4E" w:rsidRDefault="00A43025" w:rsidP="004C1182">
            <w:pPr>
              <w:adjustRightInd w:val="0"/>
              <w:snapToGrid w:val="0"/>
              <w:jc w:val="center"/>
            </w:pPr>
            <w:r w:rsidRPr="00AB2C4E">
              <w:t>40</w:t>
            </w:r>
          </w:p>
        </w:tc>
        <w:tc>
          <w:tcPr>
            <w:tcW w:w="1838" w:type="dxa"/>
            <w:tcBorders>
              <w:top w:val="nil"/>
              <w:left w:val="nil"/>
              <w:bottom w:val="nil"/>
              <w:right w:val="nil"/>
            </w:tcBorders>
          </w:tcPr>
          <w:p w14:paraId="3749D0C4" w14:textId="77777777" w:rsidR="00A43025" w:rsidRPr="00AB2C4E" w:rsidRDefault="00A43025" w:rsidP="00AB2C4E">
            <w:pPr>
              <w:adjustRightInd w:val="0"/>
              <w:snapToGrid w:val="0"/>
              <w:jc w:val="center"/>
            </w:pPr>
            <w:r w:rsidRPr="00AB2C4E">
              <w:t>40</w:t>
            </w:r>
          </w:p>
        </w:tc>
        <w:tc>
          <w:tcPr>
            <w:tcW w:w="1063" w:type="dxa"/>
            <w:tcBorders>
              <w:top w:val="nil"/>
              <w:left w:val="nil"/>
              <w:bottom w:val="nil"/>
              <w:right w:val="nil"/>
            </w:tcBorders>
            <w:shd w:val="clear" w:color="auto" w:fill="auto"/>
            <w:vAlign w:val="bottom"/>
          </w:tcPr>
          <w:p w14:paraId="25DAC6B9" w14:textId="77777777" w:rsidR="00A43025" w:rsidRPr="00AB2C4E" w:rsidRDefault="00A43025" w:rsidP="00AB2C4E">
            <w:pPr>
              <w:adjustRightInd w:val="0"/>
              <w:snapToGrid w:val="0"/>
              <w:jc w:val="center"/>
              <w:rPr>
                <w:rFonts w:eastAsia="等线"/>
              </w:rPr>
            </w:pPr>
            <w:r w:rsidRPr="00AB2C4E">
              <w:rPr>
                <w:rFonts w:eastAsia="等线"/>
              </w:rPr>
              <w:t>0.9975</w:t>
            </w:r>
          </w:p>
        </w:tc>
        <w:tc>
          <w:tcPr>
            <w:tcW w:w="1074" w:type="dxa"/>
            <w:tcBorders>
              <w:top w:val="nil"/>
              <w:left w:val="nil"/>
              <w:bottom w:val="nil"/>
              <w:right w:val="nil"/>
            </w:tcBorders>
          </w:tcPr>
          <w:p w14:paraId="550660AD" w14:textId="77777777" w:rsidR="00A43025" w:rsidRPr="00AB2C4E" w:rsidRDefault="00A43025" w:rsidP="00AB2C4E">
            <w:pPr>
              <w:adjustRightInd w:val="0"/>
              <w:snapToGrid w:val="0"/>
              <w:jc w:val="center"/>
            </w:pPr>
            <w:r w:rsidRPr="00AB2C4E">
              <w:t>0.9977</w:t>
            </w:r>
          </w:p>
        </w:tc>
        <w:tc>
          <w:tcPr>
            <w:tcW w:w="1016" w:type="dxa"/>
            <w:tcBorders>
              <w:top w:val="nil"/>
              <w:left w:val="nil"/>
              <w:bottom w:val="nil"/>
              <w:right w:val="nil"/>
            </w:tcBorders>
          </w:tcPr>
          <w:p w14:paraId="70B7B2E6" w14:textId="77777777" w:rsidR="00A43025" w:rsidRPr="00AB2C4E" w:rsidRDefault="00A43025" w:rsidP="00AB2C4E">
            <w:pPr>
              <w:adjustRightInd w:val="0"/>
              <w:snapToGrid w:val="0"/>
              <w:jc w:val="center"/>
            </w:pPr>
            <w:r w:rsidRPr="00AB2C4E">
              <w:t>0.0094</w:t>
            </w:r>
          </w:p>
        </w:tc>
        <w:tc>
          <w:tcPr>
            <w:tcW w:w="1016" w:type="dxa"/>
            <w:tcBorders>
              <w:top w:val="nil"/>
              <w:left w:val="nil"/>
              <w:bottom w:val="nil"/>
              <w:right w:val="nil"/>
            </w:tcBorders>
          </w:tcPr>
          <w:p w14:paraId="52570A87" w14:textId="77777777" w:rsidR="00A43025" w:rsidRPr="00AB2C4E" w:rsidRDefault="00A43025" w:rsidP="00AB2C4E">
            <w:pPr>
              <w:adjustRightInd w:val="0"/>
              <w:snapToGrid w:val="0"/>
              <w:jc w:val="center"/>
            </w:pPr>
            <w:r w:rsidRPr="00AB2C4E">
              <w:t>0.0078</w:t>
            </w:r>
          </w:p>
        </w:tc>
      </w:tr>
      <w:tr w:rsidR="00A43025" w14:paraId="41BE4AD3" w14:textId="77777777" w:rsidTr="00CC15CA">
        <w:trPr>
          <w:jc w:val="right"/>
        </w:trPr>
        <w:tc>
          <w:tcPr>
            <w:tcW w:w="1231" w:type="dxa"/>
            <w:vMerge/>
            <w:tcBorders>
              <w:bottom w:val="single" w:sz="4" w:space="0" w:color="auto"/>
              <w:right w:val="nil"/>
            </w:tcBorders>
            <w:vAlign w:val="center"/>
          </w:tcPr>
          <w:p w14:paraId="40A6EDF6"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5F03BF6C" w14:textId="77777777" w:rsidR="00A43025" w:rsidRPr="00AB2C4E" w:rsidRDefault="00A43025" w:rsidP="004C1182">
            <w:pPr>
              <w:adjustRightInd w:val="0"/>
              <w:snapToGrid w:val="0"/>
              <w:jc w:val="center"/>
            </w:pPr>
            <w:r w:rsidRPr="00AB2C4E">
              <w:t>48</w:t>
            </w:r>
          </w:p>
        </w:tc>
        <w:tc>
          <w:tcPr>
            <w:tcW w:w="1838" w:type="dxa"/>
            <w:tcBorders>
              <w:top w:val="nil"/>
              <w:left w:val="nil"/>
              <w:bottom w:val="single" w:sz="4" w:space="0" w:color="auto"/>
              <w:right w:val="nil"/>
            </w:tcBorders>
          </w:tcPr>
          <w:p w14:paraId="2DD36FE5"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shd w:val="clear" w:color="auto" w:fill="auto"/>
            <w:vAlign w:val="bottom"/>
          </w:tcPr>
          <w:p w14:paraId="23787FFB" w14:textId="77777777" w:rsidR="00A43025" w:rsidRPr="00AB2C4E" w:rsidRDefault="00A43025" w:rsidP="00AB2C4E">
            <w:pPr>
              <w:adjustRightInd w:val="0"/>
              <w:snapToGrid w:val="0"/>
              <w:jc w:val="center"/>
              <w:rPr>
                <w:rFonts w:eastAsia="等线"/>
              </w:rPr>
            </w:pPr>
            <w:r w:rsidRPr="00AB2C4E">
              <w:rPr>
                <w:rFonts w:eastAsia="等线"/>
              </w:rPr>
              <w:t>0.9975</w:t>
            </w:r>
          </w:p>
        </w:tc>
        <w:tc>
          <w:tcPr>
            <w:tcW w:w="1074" w:type="dxa"/>
            <w:tcBorders>
              <w:top w:val="nil"/>
              <w:left w:val="nil"/>
              <w:bottom w:val="single" w:sz="4" w:space="0" w:color="auto"/>
              <w:right w:val="nil"/>
            </w:tcBorders>
          </w:tcPr>
          <w:p w14:paraId="60D28737" w14:textId="77777777" w:rsidR="00A43025" w:rsidRPr="00AB2C4E" w:rsidRDefault="00A43025" w:rsidP="00AB2C4E">
            <w:pPr>
              <w:adjustRightInd w:val="0"/>
              <w:snapToGrid w:val="0"/>
              <w:jc w:val="center"/>
            </w:pPr>
            <w:r w:rsidRPr="00AB2C4E">
              <w:t>0.9983</w:t>
            </w:r>
          </w:p>
        </w:tc>
        <w:tc>
          <w:tcPr>
            <w:tcW w:w="1016" w:type="dxa"/>
            <w:tcBorders>
              <w:top w:val="nil"/>
              <w:left w:val="nil"/>
              <w:bottom w:val="single" w:sz="4" w:space="0" w:color="auto"/>
              <w:right w:val="nil"/>
            </w:tcBorders>
          </w:tcPr>
          <w:p w14:paraId="079A2A51" w14:textId="77777777" w:rsidR="00A43025" w:rsidRPr="00AB2C4E" w:rsidRDefault="00A43025" w:rsidP="00AB2C4E">
            <w:pPr>
              <w:adjustRightInd w:val="0"/>
              <w:snapToGrid w:val="0"/>
              <w:jc w:val="center"/>
            </w:pPr>
            <w:r w:rsidRPr="00AB2C4E">
              <w:t>0.0101</w:t>
            </w:r>
          </w:p>
        </w:tc>
        <w:tc>
          <w:tcPr>
            <w:tcW w:w="1016" w:type="dxa"/>
            <w:tcBorders>
              <w:top w:val="nil"/>
              <w:left w:val="nil"/>
              <w:bottom w:val="single" w:sz="4" w:space="0" w:color="auto"/>
              <w:right w:val="nil"/>
            </w:tcBorders>
          </w:tcPr>
          <w:p w14:paraId="40561707" w14:textId="77777777" w:rsidR="00A43025" w:rsidRPr="00AB2C4E" w:rsidRDefault="00A43025" w:rsidP="00AB2C4E">
            <w:pPr>
              <w:adjustRightInd w:val="0"/>
              <w:snapToGrid w:val="0"/>
              <w:jc w:val="center"/>
            </w:pPr>
            <w:r w:rsidRPr="00AB2C4E">
              <w:t>0.0084</w:t>
            </w:r>
          </w:p>
        </w:tc>
      </w:tr>
      <w:tr w:rsidR="00A43025" w14:paraId="64A7AD95" w14:textId="77777777" w:rsidTr="00CC15CA">
        <w:trPr>
          <w:jc w:val="right"/>
        </w:trPr>
        <w:tc>
          <w:tcPr>
            <w:tcW w:w="1231" w:type="dxa"/>
            <w:vMerge w:val="restart"/>
            <w:tcBorders>
              <w:top w:val="single" w:sz="4" w:space="0" w:color="auto"/>
              <w:right w:val="nil"/>
            </w:tcBorders>
            <w:vAlign w:val="center"/>
          </w:tcPr>
          <w:p w14:paraId="3C494DFB" w14:textId="77777777" w:rsidR="00A43025" w:rsidRPr="00AB2C4E" w:rsidRDefault="00A43025" w:rsidP="00AB2C4E">
            <w:pPr>
              <w:adjustRightInd w:val="0"/>
              <w:snapToGrid w:val="0"/>
              <w:jc w:val="center"/>
            </w:pPr>
            <w:r w:rsidRPr="00AB2C4E">
              <w:t>FoldNet-3</w:t>
            </w:r>
          </w:p>
        </w:tc>
        <w:tc>
          <w:tcPr>
            <w:tcW w:w="1068" w:type="dxa"/>
            <w:tcBorders>
              <w:top w:val="single" w:sz="4" w:space="0" w:color="auto"/>
              <w:left w:val="nil"/>
              <w:bottom w:val="nil"/>
              <w:right w:val="nil"/>
            </w:tcBorders>
          </w:tcPr>
          <w:p w14:paraId="63415B0A" w14:textId="77777777" w:rsidR="00A43025" w:rsidRPr="00AB2C4E" w:rsidRDefault="00A43025" w:rsidP="004C1182">
            <w:pPr>
              <w:adjustRightInd w:val="0"/>
              <w:snapToGrid w:val="0"/>
              <w:jc w:val="center"/>
            </w:pPr>
            <w:r w:rsidRPr="00AB2C4E">
              <w:t>8</w:t>
            </w:r>
          </w:p>
        </w:tc>
        <w:tc>
          <w:tcPr>
            <w:tcW w:w="1838" w:type="dxa"/>
            <w:tcBorders>
              <w:top w:val="single" w:sz="4" w:space="0" w:color="auto"/>
              <w:left w:val="nil"/>
              <w:bottom w:val="nil"/>
              <w:right w:val="nil"/>
            </w:tcBorders>
          </w:tcPr>
          <w:p w14:paraId="5D4E8C10"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shd w:val="clear" w:color="auto" w:fill="auto"/>
            <w:vAlign w:val="bottom"/>
          </w:tcPr>
          <w:p w14:paraId="29601E33" w14:textId="77777777" w:rsidR="00A43025" w:rsidRPr="00AB2C4E" w:rsidRDefault="00A43025" w:rsidP="00AB2C4E">
            <w:pPr>
              <w:adjustRightInd w:val="0"/>
              <w:snapToGrid w:val="0"/>
              <w:jc w:val="center"/>
              <w:rPr>
                <w:rFonts w:eastAsia="等线"/>
              </w:rPr>
            </w:pPr>
            <w:r w:rsidRPr="00AB2C4E">
              <w:rPr>
                <w:rFonts w:eastAsia="等线"/>
              </w:rPr>
              <w:t>0.9971</w:t>
            </w:r>
          </w:p>
        </w:tc>
        <w:tc>
          <w:tcPr>
            <w:tcW w:w="1074" w:type="dxa"/>
            <w:tcBorders>
              <w:top w:val="single" w:sz="4" w:space="0" w:color="auto"/>
              <w:left w:val="nil"/>
              <w:bottom w:val="nil"/>
              <w:right w:val="nil"/>
            </w:tcBorders>
          </w:tcPr>
          <w:p w14:paraId="677362F1" w14:textId="77777777" w:rsidR="00A43025" w:rsidRPr="00AB2C4E" w:rsidRDefault="00A43025" w:rsidP="00AB2C4E">
            <w:pPr>
              <w:adjustRightInd w:val="0"/>
              <w:snapToGrid w:val="0"/>
              <w:jc w:val="center"/>
            </w:pPr>
            <w:r w:rsidRPr="00AB2C4E">
              <w:t>0.9978</w:t>
            </w:r>
          </w:p>
        </w:tc>
        <w:tc>
          <w:tcPr>
            <w:tcW w:w="1016" w:type="dxa"/>
            <w:tcBorders>
              <w:top w:val="single" w:sz="4" w:space="0" w:color="auto"/>
              <w:left w:val="nil"/>
              <w:bottom w:val="nil"/>
              <w:right w:val="nil"/>
            </w:tcBorders>
          </w:tcPr>
          <w:p w14:paraId="50A79E47" w14:textId="77777777" w:rsidR="00A43025" w:rsidRPr="00AB2C4E" w:rsidRDefault="00A43025" w:rsidP="00AB2C4E">
            <w:pPr>
              <w:adjustRightInd w:val="0"/>
              <w:snapToGrid w:val="0"/>
              <w:jc w:val="center"/>
            </w:pPr>
            <w:r w:rsidRPr="00AB2C4E">
              <w:t>0.0115</w:t>
            </w:r>
          </w:p>
        </w:tc>
        <w:tc>
          <w:tcPr>
            <w:tcW w:w="1016" w:type="dxa"/>
            <w:tcBorders>
              <w:top w:val="single" w:sz="4" w:space="0" w:color="auto"/>
              <w:left w:val="nil"/>
              <w:bottom w:val="nil"/>
              <w:right w:val="nil"/>
            </w:tcBorders>
          </w:tcPr>
          <w:p w14:paraId="496FE4C1" w14:textId="77777777" w:rsidR="00A43025" w:rsidRPr="00AB2C4E" w:rsidRDefault="00A43025" w:rsidP="00AB2C4E">
            <w:pPr>
              <w:adjustRightInd w:val="0"/>
              <w:snapToGrid w:val="0"/>
              <w:jc w:val="center"/>
            </w:pPr>
            <w:r w:rsidRPr="00AB2C4E">
              <w:t>0.0105</w:t>
            </w:r>
          </w:p>
        </w:tc>
      </w:tr>
      <w:tr w:rsidR="00A43025" w14:paraId="298BF61D" w14:textId="77777777" w:rsidTr="00412110">
        <w:trPr>
          <w:jc w:val="right"/>
        </w:trPr>
        <w:tc>
          <w:tcPr>
            <w:tcW w:w="1231" w:type="dxa"/>
            <w:vMerge/>
            <w:tcBorders>
              <w:right w:val="nil"/>
            </w:tcBorders>
            <w:vAlign w:val="center"/>
          </w:tcPr>
          <w:p w14:paraId="0FBB156F"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1731F0CF" w14:textId="77777777" w:rsidR="00A43025" w:rsidRPr="00AB2C4E" w:rsidRDefault="00A43025" w:rsidP="004C1182">
            <w:pPr>
              <w:adjustRightInd w:val="0"/>
              <w:snapToGrid w:val="0"/>
              <w:jc w:val="center"/>
            </w:pPr>
            <w:r w:rsidRPr="00AB2C4E">
              <w:t>9</w:t>
            </w:r>
          </w:p>
        </w:tc>
        <w:tc>
          <w:tcPr>
            <w:tcW w:w="1838" w:type="dxa"/>
            <w:tcBorders>
              <w:top w:val="nil"/>
              <w:left w:val="nil"/>
              <w:bottom w:val="nil"/>
              <w:right w:val="nil"/>
            </w:tcBorders>
          </w:tcPr>
          <w:p w14:paraId="71EFF27D" w14:textId="77777777" w:rsidR="00A43025" w:rsidRPr="00AB2C4E" w:rsidRDefault="00A43025" w:rsidP="00AB2C4E">
            <w:pPr>
              <w:adjustRightInd w:val="0"/>
              <w:snapToGrid w:val="0"/>
              <w:jc w:val="center"/>
            </w:pPr>
            <w:r w:rsidRPr="00AB2C4E">
              <w:t>18</w:t>
            </w:r>
          </w:p>
        </w:tc>
        <w:tc>
          <w:tcPr>
            <w:tcW w:w="1063" w:type="dxa"/>
            <w:tcBorders>
              <w:top w:val="nil"/>
              <w:left w:val="nil"/>
              <w:bottom w:val="nil"/>
              <w:right w:val="nil"/>
            </w:tcBorders>
            <w:shd w:val="clear" w:color="auto" w:fill="auto"/>
            <w:vAlign w:val="bottom"/>
          </w:tcPr>
          <w:p w14:paraId="1D369595" w14:textId="77777777" w:rsidR="00A43025" w:rsidRPr="00AB2C4E" w:rsidRDefault="00A43025" w:rsidP="00AB2C4E">
            <w:pPr>
              <w:adjustRightInd w:val="0"/>
              <w:snapToGrid w:val="0"/>
              <w:jc w:val="center"/>
              <w:rPr>
                <w:rFonts w:eastAsia="等线"/>
              </w:rPr>
            </w:pPr>
            <w:r w:rsidRPr="00AB2C4E">
              <w:rPr>
                <w:rFonts w:eastAsia="等线"/>
              </w:rPr>
              <w:t>0.9970</w:t>
            </w:r>
          </w:p>
        </w:tc>
        <w:tc>
          <w:tcPr>
            <w:tcW w:w="1074" w:type="dxa"/>
            <w:tcBorders>
              <w:top w:val="nil"/>
              <w:left w:val="nil"/>
              <w:bottom w:val="nil"/>
              <w:right w:val="nil"/>
            </w:tcBorders>
          </w:tcPr>
          <w:p w14:paraId="52152575"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104AD96A" w14:textId="77777777" w:rsidR="00A43025" w:rsidRPr="00AB2C4E" w:rsidRDefault="00A43025" w:rsidP="00AB2C4E">
            <w:pPr>
              <w:adjustRightInd w:val="0"/>
              <w:snapToGrid w:val="0"/>
              <w:jc w:val="center"/>
            </w:pPr>
            <w:r w:rsidRPr="00AB2C4E">
              <w:t>0.0115</w:t>
            </w:r>
          </w:p>
        </w:tc>
        <w:tc>
          <w:tcPr>
            <w:tcW w:w="1016" w:type="dxa"/>
            <w:tcBorders>
              <w:top w:val="nil"/>
              <w:left w:val="nil"/>
              <w:bottom w:val="nil"/>
              <w:right w:val="nil"/>
            </w:tcBorders>
          </w:tcPr>
          <w:p w14:paraId="22837E2B" w14:textId="77777777" w:rsidR="00A43025" w:rsidRPr="00AB2C4E" w:rsidRDefault="00A43025" w:rsidP="00AB2C4E">
            <w:pPr>
              <w:adjustRightInd w:val="0"/>
              <w:snapToGrid w:val="0"/>
              <w:jc w:val="center"/>
            </w:pPr>
            <w:r w:rsidRPr="00AB2C4E">
              <w:t>0.0097</w:t>
            </w:r>
          </w:p>
        </w:tc>
      </w:tr>
      <w:tr w:rsidR="00A43025" w14:paraId="409D5694" w14:textId="77777777" w:rsidTr="00412110">
        <w:trPr>
          <w:jc w:val="right"/>
        </w:trPr>
        <w:tc>
          <w:tcPr>
            <w:tcW w:w="1231" w:type="dxa"/>
            <w:vMerge/>
            <w:tcBorders>
              <w:right w:val="nil"/>
            </w:tcBorders>
            <w:vAlign w:val="center"/>
          </w:tcPr>
          <w:p w14:paraId="796D7CBD"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7857666D" w14:textId="77777777" w:rsidR="00A43025" w:rsidRPr="00AB2C4E" w:rsidRDefault="00A43025" w:rsidP="004C1182">
            <w:pPr>
              <w:adjustRightInd w:val="0"/>
              <w:snapToGrid w:val="0"/>
              <w:jc w:val="center"/>
            </w:pPr>
            <w:r w:rsidRPr="00AB2C4E">
              <w:t>12</w:t>
            </w:r>
          </w:p>
        </w:tc>
        <w:tc>
          <w:tcPr>
            <w:tcW w:w="1838" w:type="dxa"/>
            <w:tcBorders>
              <w:top w:val="nil"/>
              <w:left w:val="nil"/>
              <w:bottom w:val="nil"/>
              <w:right w:val="nil"/>
            </w:tcBorders>
          </w:tcPr>
          <w:p w14:paraId="4C0168E5"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shd w:val="clear" w:color="auto" w:fill="auto"/>
            <w:vAlign w:val="bottom"/>
          </w:tcPr>
          <w:p w14:paraId="6D21F86C" w14:textId="77777777" w:rsidR="00A43025" w:rsidRPr="00AB2C4E" w:rsidRDefault="00A43025" w:rsidP="00AB2C4E">
            <w:pPr>
              <w:adjustRightInd w:val="0"/>
              <w:snapToGrid w:val="0"/>
              <w:jc w:val="center"/>
              <w:rPr>
                <w:rFonts w:eastAsia="等线"/>
                <w:color w:val="FF0000"/>
              </w:rPr>
            </w:pPr>
            <w:r w:rsidRPr="00AB2C4E">
              <w:rPr>
                <w:rFonts w:eastAsia="等线"/>
                <w:color w:val="000000" w:themeColor="text1"/>
              </w:rPr>
              <w:t>0.9976</w:t>
            </w:r>
          </w:p>
        </w:tc>
        <w:tc>
          <w:tcPr>
            <w:tcW w:w="1074" w:type="dxa"/>
            <w:tcBorders>
              <w:top w:val="nil"/>
              <w:left w:val="nil"/>
              <w:bottom w:val="nil"/>
              <w:right w:val="nil"/>
            </w:tcBorders>
          </w:tcPr>
          <w:p w14:paraId="4B444244" w14:textId="77777777" w:rsidR="00A43025" w:rsidRPr="00AB2C4E" w:rsidRDefault="00A43025" w:rsidP="00AB2C4E">
            <w:pPr>
              <w:adjustRightInd w:val="0"/>
              <w:snapToGrid w:val="0"/>
              <w:jc w:val="center"/>
            </w:pPr>
            <w:r w:rsidRPr="00AB2C4E">
              <w:t>0.9983</w:t>
            </w:r>
          </w:p>
        </w:tc>
        <w:tc>
          <w:tcPr>
            <w:tcW w:w="1016" w:type="dxa"/>
            <w:tcBorders>
              <w:top w:val="nil"/>
              <w:left w:val="nil"/>
              <w:bottom w:val="nil"/>
              <w:right w:val="nil"/>
            </w:tcBorders>
          </w:tcPr>
          <w:p w14:paraId="14AF0E70" w14:textId="77777777" w:rsidR="00A43025" w:rsidRPr="00AB2C4E" w:rsidRDefault="00A43025" w:rsidP="00AB2C4E">
            <w:pPr>
              <w:adjustRightInd w:val="0"/>
              <w:snapToGrid w:val="0"/>
              <w:jc w:val="center"/>
            </w:pPr>
            <w:r w:rsidRPr="00AB2C4E">
              <w:t>0.0102</w:t>
            </w:r>
          </w:p>
        </w:tc>
        <w:tc>
          <w:tcPr>
            <w:tcW w:w="1016" w:type="dxa"/>
            <w:tcBorders>
              <w:top w:val="nil"/>
              <w:left w:val="nil"/>
              <w:bottom w:val="nil"/>
              <w:right w:val="nil"/>
            </w:tcBorders>
          </w:tcPr>
          <w:p w14:paraId="1AC98919" w14:textId="77777777" w:rsidR="00A43025" w:rsidRPr="00AB2C4E" w:rsidRDefault="00A43025" w:rsidP="00AB2C4E">
            <w:pPr>
              <w:adjustRightInd w:val="0"/>
              <w:snapToGrid w:val="0"/>
              <w:jc w:val="center"/>
            </w:pPr>
            <w:r w:rsidRPr="00AB2C4E">
              <w:t>0.0053</w:t>
            </w:r>
          </w:p>
        </w:tc>
      </w:tr>
      <w:tr w:rsidR="00A43025" w14:paraId="766AAA74" w14:textId="77777777" w:rsidTr="00412110">
        <w:trPr>
          <w:jc w:val="right"/>
        </w:trPr>
        <w:tc>
          <w:tcPr>
            <w:tcW w:w="1231" w:type="dxa"/>
            <w:vMerge/>
            <w:tcBorders>
              <w:right w:val="nil"/>
            </w:tcBorders>
            <w:vAlign w:val="center"/>
          </w:tcPr>
          <w:p w14:paraId="6F0F4514"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7D9FDE3" w14:textId="77777777" w:rsidR="00A43025" w:rsidRPr="00AB2C4E" w:rsidRDefault="00A43025" w:rsidP="004C1182">
            <w:pPr>
              <w:adjustRightInd w:val="0"/>
              <w:snapToGrid w:val="0"/>
              <w:jc w:val="center"/>
            </w:pPr>
            <w:r w:rsidRPr="00AB2C4E">
              <w:t>13</w:t>
            </w:r>
          </w:p>
        </w:tc>
        <w:tc>
          <w:tcPr>
            <w:tcW w:w="1838" w:type="dxa"/>
            <w:tcBorders>
              <w:top w:val="nil"/>
              <w:left w:val="nil"/>
              <w:bottom w:val="nil"/>
              <w:right w:val="nil"/>
            </w:tcBorders>
          </w:tcPr>
          <w:p w14:paraId="40EDBD6A" w14:textId="77777777" w:rsidR="00A43025" w:rsidRPr="00AB2C4E" w:rsidRDefault="00A43025" w:rsidP="00AB2C4E">
            <w:pPr>
              <w:adjustRightInd w:val="0"/>
              <w:snapToGrid w:val="0"/>
              <w:jc w:val="center"/>
            </w:pPr>
            <w:r w:rsidRPr="00AB2C4E">
              <w:t>26</w:t>
            </w:r>
          </w:p>
        </w:tc>
        <w:tc>
          <w:tcPr>
            <w:tcW w:w="1063" w:type="dxa"/>
            <w:tcBorders>
              <w:top w:val="nil"/>
              <w:left w:val="nil"/>
              <w:bottom w:val="nil"/>
              <w:right w:val="nil"/>
            </w:tcBorders>
            <w:shd w:val="clear" w:color="auto" w:fill="auto"/>
            <w:vAlign w:val="bottom"/>
          </w:tcPr>
          <w:p w14:paraId="7B885E13" w14:textId="77777777" w:rsidR="00A43025" w:rsidRPr="00AB2C4E" w:rsidRDefault="00A43025" w:rsidP="00AB2C4E">
            <w:pPr>
              <w:adjustRightInd w:val="0"/>
              <w:snapToGrid w:val="0"/>
              <w:jc w:val="center"/>
              <w:rPr>
                <w:rFonts w:eastAsia="等线"/>
              </w:rPr>
            </w:pPr>
            <w:r w:rsidRPr="00AB2C4E">
              <w:rPr>
                <w:rFonts w:eastAsia="等线"/>
              </w:rPr>
              <w:t>0.9967</w:t>
            </w:r>
          </w:p>
        </w:tc>
        <w:tc>
          <w:tcPr>
            <w:tcW w:w="1074" w:type="dxa"/>
            <w:tcBorders>
              <w:top w:val="nil"/>
              <w:left w:val="nil"/>
              <w:bottom w:val="nil"/>
              <w:right w:val="nil"/>
            </w:tcBorders>
          </w:tcPr>
          <w:p w14:paraId="398E058D" w14:textId="77777777" w:rsidR="00A43025" w:rsidRPr="00AB2C4E" w:rsidRDefault="00A43025" w:rsidP="00AB2C4E">
            <w:pPr>
              <w:adjustRightInd w:val="0"/>
              <w:snapToGrid w:val="0"/>
              <w:jc w:val="center"/>
            </w:pPr>
            <w:r w:rsidRPr="00AB2C4E">
              <w:t>0.9982</w:t>
            </w:r>
          </w:p>
        </w:tc>
        <w:tc>
          <w:tcPr>
            <w:tcW w:w="1016" w:type="dxa"/>
            <w:tcBorders>
              <w:top w:val="nil"/>
              <w:left w:val="nil"/>
              <w:bottom w:val="nil"/>
              <w:right w:val="nil"/>
            </w:tcBorders>
          </w:tcPr>
          <w:p w14:paraId="1877B570"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43783A8A" w14:textId="77777777" w:rsidR="00A43025" w:rsidRPr="00AB2C4E" w:rsidRDefault="00A43025" w:rsidP="00AB2C4E">
            <w:pPr>
              <w:adjustRightInd w:val="0"/>
              <w:snapToGrid w:val="0"/>
              <w:jc w:val="center"/>
            </w:pPr>
            <w:r w:rsidRPr="00AB2C4E">
              <w:t>0.0075</w:t>
            </w:r>
          </w:p>
        </w:tc>
      </w:tr>
      <w:tr w:rsidR="00A43025" w14:paraId="35F5F0C3" w14:textId="77777777" w:rsidTr="00412110">
        <w:trPr>
          <w:jc w:val="right"/>
        </w:trPr>
        <w:tc>
          <w:tcPr>
            <w:tcW w:w="1231" w:type="dxa"/>
            <w:vMerge/>
            <w:tcBorders>
              <w:right w:val="nil"/>
            </w:tcBorders>
            <w:vAlign w:val="center"/>
          </w:tcPr>
          <w:p w14:paraId="751A1AAD"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057E467A" w14:textId="77777777" w:rsidR="00A43025" w:rsidRPr="00AB2C4E" w:rsidRDefault="00A43025" w:rsidP="004C1182">
            <w:pPr>
              <w:adjustRightInd w:val="0"/>
              <w:snapToGrid w:val="0"/>
              <w:jc w:val="center"/>
            </w:pPr>
            <w:r w:rsidRPr="00AB2C4E">
              <w:t>16</w:t>
            </w:r>
          </w:p>
        </w:tc>
        <w:tc>
          <w:tcPr>
            <w:tcW w:w="1838" w:type="dxa"/>
            <w:tcBorders>
              <w:top w:val="nil"/>
              <w:left w:val="nil"/>
              <w:bottom w:val="nil"/>
              <w:right w:val="nil"/>
            </w:tcBorders>
          </w:tcPr>
          <w:p w14:paraId="586271E3" w14:textId="77777777" w:rsidR="00A43025" w:rsidRPr="00AB2C4E" w:rsidRDefault="00A43025" w:rsidP="00AB2C4E">
            <w:pPr>
              <w:adjustRightInd w:val="0"/>
              <w:snapToGrid w:val="0"/>
              <w:jc w:val="center"/>
            </w:pPr>
            <w:r w:rsidRPr="00AB2C4E">
              <w:t>32</w:t>
            </w:r>
          </w:p>
        </w:tc>
        <w:tc>
          <w:tcPr>
            <w:tcW w:w="1063" w:type="dxa"/>
            <w:tcBorders>
              <w:top w:val="nil"/>
              <w:left w:val="nil"/>
              <w:bottom w:val="nil"/>
              <w:right w:val="nil"/>
            </w:tcBorders>
            <w:shd w:val="clear" w:color="auto" w:fill="auto"/>
            <w:vAlign w:val="bottom"/>
          </w:tcPr>
          <w:p w14:paraId="53B7FAD0" w14:textId="77777777" w:rsidR="00A43025" w:rsidRPr="00AB2C4E" w:rsidRDefault="00A43025" w:rsidP="00AB2C4E">
            <w:pPr>
              <w:adjustRightInd w:val="0"/>
              <w:snapToGrid w:val="0"/>
              <w:jc w:val="center"/>
              <w:rPr>
                <w:rFonts w:eastAsia="等线"/>
              </w:rPr>
            </w:pPr>
            <w:r w:rsidRPr="00AB2C4E">
              <w:rPr>
                <w:rFonts w:eastAsia="等线"/>
              </w:rPr>
              <w:t>0.9964</w:t>
            </w:r>
          </w:p>
        </w:tc>
        <w:tc>
          <w:tcPr>
            <w:tcW w:w="1074" w:type="dxa"/>
            <w:tcBorders>
              <w:top w:val="nil"/>
              <w:left w:val="nil"/>
              <w:bottom w:val="nil"/>
              <w:right w:val="nil"/>
            </w:tcBorders>
          </w:tcPr>
          <w:p w14:paraId="541DE63D"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1A16827C"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6C989E18" w14:textId="77777777" w:rsidR="00A43025" w:rsidRPr="00AB2C4E" w:rsidRDefault="00A43025" w:rsidP="00AB2C4E">
            <w:pPr>
              <w:adjustRightInd w:val="0"/>
              <w:snapToGrid w:val="0"/>
              <w:jc w:val="center"/>
            </w:pPr>
            <w:r w:rsidRPr="00AB2C4E">
              <w:t>0.0097</w:t>
            </w:r>
          </w:p>
        </w:tc>
      </w:tr>
      <w:tr w:rsidR="00A43025" w14:paraId="3A6CE8E8" w14:textId="77777777" w:rsidTr="00412110">
        <w:trPr>
          <w:jc w:val="right"/>
        </w:trPr>
        <w:tc>
          <w:tcPr>
            <w:tcW w:w="1231" w:type="dxa"/>
            <w:vMerge/>
            <w:tcBorders>
              <w:right w:val="nil"/>
            </w:tcBorders>
            <w:vAlign w:val="center"/>
          </w:tcPr>
          <w:p w14:paraId="37222E00"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54B8294" w14:textId="77777777" w:rsidR="00A43025" w:rsidRPr="00AB2C4E" w:rsidRDefault="00A43025" w:rsidP="004C1182">
            <w:pPr>
              <w:adjustRightInd w:val="0"/>
              <w:snapToGrid w:val="0"/>
              <w:jc w:val="center"/>
            </w:pPr>
            <w:r w:rsidRPr="00AB2C4E">
              <w:t>17</w:t>
            </w:r>
          </w:p>
        </w:tc>
        <w:tc>
          <w:tcPr>
            <w:tcW w:w="1838" w:type="dxa"/>
            <w:tcBorders>
              <w:top w:val="nil"/>
              <w:left w:val="nil"/>
              <w:bottom w:val="nil"/>
              <w:right w:val="nil"/>
            </w:tcBorders>
          </w:tcPr>
          <w:p w14:paraId="2CDD33AB" w14:textId="77777777" w:rsidR="00A43025" w:rsidRPr="00AB2C4E" w:rsidRDefault="00A43025" w:rsidP="00AB2C4E">
            <w:pPr>
              <w:adjustRightInd w:val="0"/>
              <w:snapToGrid w:val="0"/>
              <w:jc w:val="center"/>
            </w:pPr>
            <w:r w:rsidRPr="00AB2C4E">
              <w:t>34</w:t>
            </w:r>
          </w:p>
        </w:tc>
        <w:tc>
          <w:tcPr>
            <w:tcW w:w="1063" w:type="dxa"/>
            <w:tcBorders>
              <w:top w:val="nil"/>
              <w:left w:val="nil"/>
              <w:bottom w:val="nil"/>
              <w:right w:val="nil"/>
            </w:tcBorders>
            <w:shd w:val="clear" w:color="auto" w:fill="auto"/>
            <w:vAlign w:val="bottom"/>
          </w:tcPr>
          <w:p w14:paraId="3D140109" w14:textId="77777777" w:rsidR="00A43025" w:rsidRPr="00AB2C4E" w:rsidRDefault="00A43025" w:rsidP="00AB2C4E">
            <w:pPr>
              <w:adjustRightInd w:val="0"/>
              <w:snapToGrid w:val="0"/>
              <w:jc w:val="center"/>
              <w:rPr>
                <w:rFonts w:eastAsia="等线"/>
              </w:rPr>
            </w:pPr>
            <w:r w:rsidRPr="00AB2C4E">
              <w:rPr>
                <w:rFonts w:eastAsia="等线"/>
              </w:rPr>
              <w:t>0.9968</w:t>
            </w:r>
          </w:p>
        </w:tc>
        <w:tc>
          <w:tcPr>
            <w:tcW w:w="1074" w:type="dxa"/>
            <w:tcBorders>
              <w:top w:val="nil"/>
              <w:left w:val="nil"/>
              <w:bottom w:val="nil"/>
              <w:right w:val="nil"/>
            </w:tcBorders>
          </w:tcPr>
          <w:p w14:paraId="43788EE9"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030F55EB" w14:textId="77777777" w:rsidR="00A43025" w:rsidRPr="00AB2C4E" w:rsidRDefault="00A43025" w:rsidP="00AB2C4E">
            <w:pPr>
              <w:adjustRightInd w:val="0"/>
              <w:snapToGrid w:val="0"/>
              <w:jc w:val="center"/>
            </w:pPr>
            <w:r w:rsidRPr="00AB2C4E">
              <w:t>0.0118</w:t>
            </w:r>
          </w:p>
        </w:tc>
        <w:tc>
          <w:tcPr>
            <w:tcW w:w="1016" w:type="dxa"/>
            <w:tcBorders>
              <w:top w:val="nil"/>
              <w:left w:val="nil"/>
              <w:bottom w:val="nil"/>
              <w:right w:val="nil"/>
            </w:tcBorders>
          </w:tcPr>
          <w:p w14:paraId="7E5FC09B" w14:textId="77777777" w:rsidR="00A43025" w:rsidRPr="00AB2C4E" w:rsidRDefault="00A43025" w:rsidP="00AB2C4E">
            <w:pPr>
              <w:adjustRightInd w:val="0"/>
              <w:snapToGrid w:val="0"/>
              <w:jc w:val="center"/>
            </w:pPr>
            <w:r w:rsidRPr="00AB2C4E">
              <w:t>0.0087</w:t>
            </w:r>
          </w:p>
        </w:tc>
      </w:tr>
      <w:tr w:rsidR="00A43025" w14:paraId="16DF7874" w14:textId="77777777" w:rsidTr="00412110">
        <w:trPr>
          <w:jc w:val="right"/>
        </w:trPr>
        <w:tc>
          <w:tcPr>
            <w:tcW w:w="1231" w:type="dxa"/>
            <w:vMerge/>
            <w:tcBorders>
              <w:bottom w:val="single" w:sz="4" w:space="0" w:color="auto"/>
              <w:right w:val="nil"/>
            </w:tcBorders>
            <w:vAlign w:val="center"/>
          </w:tcPr>
          <w:p w14:paraId="7F2FDABA"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69E71897" w14:textId="77777777" w:rsidR="00A43025" w:rsidRPr="00AB2C4E" w:rsidRDefault="00A43025" w:rsidP="004C1182">
            <w:pPr>
              <w:adjustRightInd w:val="0"/>
              <w:snapToGrid w:val="0"/>
              <w:jc w:val="center"/>
            </w:pPr>
            <w:r w:rsidRPr="00AB2C4E">
              <w:t>24</w:t>
            </w:r>
          </w:p>
        </w:tc>
        <w:tc>
          <w:tcPr>
            <w:tcW w:w="1838" w:type="dxa"/>
            <w:tcBorders>
              <w:top w:val="nil"/>
              <w:left w:val="nil"/>
              <w:bottom w:val="single" w:sz="4" w:space="0" w:color="auto"/>
              <w:right w:val="nil"/>
            </w:tcBorders>
          </w:tcPr>
          <w:p w14:paraId="61A73EFB"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shd w:val="clear" w:color="auto" w:fill="auto"/>
            <w:vAlign w:val="bottom"/>
          </w:tcPr>
          <w:p w14:paraId="68281320" w14:textId="77777777" w:rsidR="00A43025" w:rsidRPr="00AB2C4E" w:rsidRDefault="00A43025" w:rsidP="00AB2C4E">
            <w:pPr>
              <w:adjustRightInd w:val="0"/>
              <w:snapToGrid w:val="0"/>
              <w:jc w:val="center"/>
              <w:rPr>
                <w:rFonts w:eastAsia="等线"/>
              </w:rPr>
            </w:pPr>
            <w:r w:rsidRPr="00AB2C4E">
              <w:rPr>
                <w:rFonts w:eastAsia="等线"/>
              </w:rPr>
              <w:t>0.9972</w:t>
            </w:r>
          </w:p>
        </w:tc>
        <w:tc>
          <w:tcPr>
            <w:tcW w:w="1074" w:type="dxa"/>
            <w:tcBorders>
              <w:top w:val="nil"/>
              <w:left w:val="nil"/>
              <w:bottom w:val="single" w:sz="4" w:space="0" w:color="auto"/>
              <w:right w:val="nil"/>
            </w:tcBorders>
          </w:tcPr>
          <w:p w14:paraId="64729AB3" w14:textId="77777777" w:rsidR="00A43025" w:rsidRPr="00AB2C4E" w:rsidRDefault="00A43025" w:rsidP="00AB2C4E">
            <w:pPr>
              <w:adjustRightInd w:val="0"/>
              <w:snapToGrid w:val="0"/>
              <w:jc w:val="center"/>
            </w:pPr>
            <w:r w:rsidRPr="00AB2C4E">
              <w:t>0.9979</w:t>
            </w:r>
          </w:p>
        </w:tc>
        <w:tc>
          <w:tcPr>
            <w:tcW w:w="1016" w:type="dxa"/>
            <w:tcBorders>
              <w:top w:val="nil"/>
              <w:left w:val="nil"/>
              <w:bottom w:val="single" w:sz="4" w:space="0" w:color="auto"/>
              <w:right w:val="nil"/>
            </w:tcBorders>
          </w:tcPr>
          <w:p w14:paraId="1BA5AA55" w14:textId="77777777" w:rsidR="00A43025" w:rsidRPr="00AB2C4E" w:rsidRDefault="00A43025" w:rsidP="00AB2C4E">
            <w:pPr>
              <w:adjustRightInd w:val="0"/>
              <w:snapToGrid w:val="0"/>
              <w:jc w:val="center"/>
            </w:pPr>
            <w:r w:rsidRPr="00AB2C4E">
              <w:t>0.0109</w:t>
            </w:r>
          </w:p>
        </w:tc>
        <w:tc>
          <w:tcPr>
            <w:tcW w:w="1016" w:type="dxa"/>
            <w:tcBorders>
              <w:top w:val="nil"/>
              <w:left w:val="nil"/>
              <w:bottom w:val="single" w:sz="4" w:space="0" w:color="auto"/>
              <w:right w:val="nil"/>
            </w:tcBorders>
          </w:tcPr>
          <w:p w14:paraId="3D844889" w14:textId="77777777" w:rsidR="00A43025" w:rsidRPr="00AB2C4E" w:rsidRDefault="00A43025" w:rsidP="00AB2C4E">
            <w:pPr>
              <w:adjustRightInd w:val="0"/>
              <w:snapToGrid w:val="0"/>
              <w:jc w:val="center"/>
            </w:pPr>
            <w:r w:rsidRPr="00AB2C4E">
              <w:t>0.0072</w:t>
            </w:r>
          </w:p>
        </w:tc>
      </w:tr>
      <w:tr w:rsidR="00A43025" w14:paraId="4B24C9B9" w14:textId="77777777" w:rsidTr="00412110">
        <w:trPr>
          <w:jc w:val="right"/>
        </w:trPr>
        <w:tc>
          <w:tcPr>
            <w:tcW w:w="1231" w:type="dxa"/>
            <w:vMerge w:val="restart"/>
            <w:tcBorders>
              <w:top w:val="single" w:sz="4" w:space="0" w:color="auto"/>
              <w:right w:val="nil"/>
            </w:tcBorders>
            <w:vAlign w:val="center"/>
          </w:tcPr>
          <w:p w14:paraId="161CB4F6" w14:textId="77777777" w:rsidR="00A43025" w:rsidRPr="00AB2C4E" w:rsidRDefault="00A43025" w:rsidP="00AB2C4E">
            <w:pPr>
              <w:adjustRightInd w:val="0"/>
              <w:snapToGrid w:val="0"/>
              <w:jc w:val="center"/>
            </w:pPr>
            <w:r w:rsidRPr="00AB2C4E">
              <w:t>FoldNet-4</w:t>
            </w:r>
          </w:p>
        </w:tc>
        <w:tc>
          <w:tcPr>
            <w:tcW w:w="1068" w:type="dxa"/>
            <w:tcBorders>
              <w:top w:val="single" w:sz="4" w:space="0" w:color="auto"/>
              <w:left w:val="nil"/>
              <w:bottom w:val="nil"/>
              <w:right w:val="nil"/>
            </w:tcBorders>
          </w:tcPr>
          <w:p w14:paraId="66570B65" w14:textId="77777777" w:rsidR="00A43025" w:rsidRPr="00AB2C4E" w:rsidRDefault="00A43025" w:rsidP="004C1182">
            <w:pPr>
              <w:adjustRightInd w:val="0"/>
              <w:snapToGrid w:val="0"/>
              <w:jc w:val="center"/>
            </w:pPr>
            <w:r w:rsidRPr="00AB2C4E">
              <w:t>5</w:t>
            </w:r>
          </w:p>
        </w:tc>
        <w:tc>
          <w:tcPr>
            <w:tcW w:w="1838" w:type="dxa"/>
            <w:tcBorders>
              <w:top w:val="single" w:sz="4" w:space="0" w:color="auto"/>
              <w:left w:val="nil"/>
              <w:bottom w:val="nil"/>
              <w:right w:val="nil"/>
            </w:tcBorders>
          </w:tcPr>
          <w:p w14:paraId="345D0D37" w14:textId="77777777" w:rsidR="00A43025" w:rsidRPr="00AB2C4E" w:rsidRDefault="00A43025" w:rsidP="00AB2C4E">
            <w:pPr>
              <w:adjustRightInd w:val="0"/>
              <w:snapToGrid w:val="0"/>
              <w:jc w:val="center"/>
            </w:pPr>
            <w:r w:rsidRPr="00AB2C4E">
              <w:t>15</w:t>
            </w:r>
          </w:p>
        </w:tc>
        <w:tc>
          <w:tcPr>
            <w:tcW w:w="1063" w:type="dxa"/>
            <w:tcBorders>
              <w:top w:val="single" w:sz="4" w:space="0" w:color="auto"/>
              <w:left w:val="nil"/>
              <w:bottom w:val="nil"/>
              <w:right w:val="nil"/>
            </w:tcBorders>
            <w:shd w:val="clear" w:color="auto" w:fill="auto"/>
            <w:vAlign w:val="bottom"/>
          </w:tcPr>
          <w:p w14:paraId="70D0C38E"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0.9966</w:t>
            </w:r>
          </w:p>
        </w:tc>
        <w:tc>
          <w:tcPr>
            <w:tcW w:w="1074" w:type="dxa"/>
            <w:tcBorders>
              <w:top w:val="single" w:sz="4" w:space="0" w:color="auto"/>
              <w:left w:val="nil"/>
              <w:bottom w:val="nil"/>
              <w:right w:val="nil"/>
            </w:tcBorders>
          </w:tcPr>
          <w:p w14:paraId="13EB10DB" w14:textId="77777777" w:rsidR="00A43025" w:rsidRPr="00AB2C4E" w:rsidRDefault="00A43025" w:rsidP="00AB2C4E">
            <w:pPr>
              <w:adjustRightInd w:val="0"/>
              <w:snapToGrid w:val="0"/>
              <w:jc w:val="center"/>
            </w:pPr>
            <w:r w:rsidRPr="00AB2C4E">
              <w:t>0.9982</w:t>
            </w:r>
          </w:p>
        </w:tc>
        <w:tc>
          <w:tcPr>
            <w:tcW w:w="1016" w:type="dxa"/>
            <w:tcBorders>
              <w:top w:val="single" w:sz="4" w:space="0" w:color="auto"/>
              <w:left w:val="nil"/>
              <w:bottom w:val="nil"/>
              <w:right w:val="nil"/>
            </w:tcBorders>
          </w:tcPr>
          <w:p w14:paraId="3BF2552F" w14:textId="77777777" w:rsidR="00A43025" w:rsidRPr="00AB2C4E" w:rsidRDefault="00A43025" w:rsidP="00AB2C4E">
            <w:pPr>
              <w:adjustRightInd w:val="0"/>
              <w:snapToGrid w:val="0"/>
              <w:jc w:val="center"/>
            </w:pPr>
            <w:r w:rsidRPr="00AB2C4E">
              <w:t>0.0125</w:t>
            </w:r>
          </w:p>
        </w:tc>
        <w:tc>
          <w:tcPr>
            <w:tcW w:w="1016" w:type="dxa"/>
            <w:tcBorders>
              <w:top w:val="single" w:sz="4" w:space="0" w:color="auto"/>
              <w:left w:val="nil"/>
              <w:bottom w:val="nil"/>
              <w:right w:val="nil"/>
            </w:tcBorders>
          </w:tcPr>
          <w:p w14:paraId="5ABACBAE" w14:textId="77777777" w:rsidR="00A43025" w:rsidRPr="00AB2C4E" w:rsidRDefault="00A43025" w:rsidP="00AB2C4E">
            <w:pPr>
              <w:adjustRightInd w:val="0"/>
              <w:snapToGrid w:val="0"/>
              <w:jc w:val="center"/>
            </w:pPr>
            <w:r w:rsidRPr="00AB2C4E">
              <w:t>0.0066</w:t>
            </w:r>
          </w:p>
        </w:tc>
      </w:tr>
      <w:tr w:rsidR="00A43025" w14:paraId="37CAB8D2" w14:textId="77777777" w:rsidTr="00412110">
        <w:trPr>
          <w:jc w:val="right"/>
        </w:trPr>
        <w:tc>
          <w:tcPr>
            <w:tcW w:w="1231" w:type="dxa"/>
            <w:vMerge/>
            <w:tcBorders>
              <w:top w:val="single" w:sz="4" w:space="0" w:color="auto"/>
              <w:right w:val="nil"/>
            </w:tcBorders>
          </w:tcPr>
          <w:p w14:paraId="5D5B8D2E" w14:textId="77777777" w:rsidR="00A43025" w:rsidRPr="00AB2C4E" w:rsidRDefault="00A43025" w:rsidP="00AB2C4E">
            <w:pPr>
              <w:adjustRightInd w:val="0"/>
              <w:snapToGrid w:val="0"/>
            </w:pPr>
          </w:p>
        </w:tc>
        <w:tc>
          <w:tcPr>
            <w:tcW w:w="1068" w:type="dxa"/>
            <w:tcBorders>
              <w:top w:val="nil"/>
              <w:left w:val="nil"/>
              <w:bottom w:val="nil"/>
              <w:right w:val="nil"/>
            </w:tcBorders>
          </w:tcPr>
          <w:p w14:paraId="1C4408C9" w14:textId="77777777" w:rsidR="00A43025" w:rsidRPr="00AB2C4E" w:rsidRDefault="00A43025" w:rsidP="004C1182">
            <w:pPr>
              <w:adjustRightInd w:val="0"/>
              <w:snapToGrid w:val="0"/>
              <w:jc w:val="center"/>
            </w:pPr>
            <w:r w:rsidRPr="00AB2C4E">
              <w:t>7</w:t>
            </w:r>
          </w:p>
        </w:tc>
        <w:tc>
          <w:tcPr>
            <w:tcW w:w="1838" w:type="dxa"/>
            <w:tcBorders>
              <w:top w:val="nil"/>
              <w:left w:val="nil"/>
              <w:bottom w:val="nil"/>
              <w:right w:val="nil"/>
            </w:tcBorders>
          </w:tcPr>
          <w:p w14:paraId="7911D025" w14:textId="77777777" w:rsidR="00A43025" w:rsidRPr="00AB2C4E" w:rsidRDefault="00A43025" w:rsidP="00AB2C4E">
            <w:pPr>
              <w:adjustRightInd w:val="0"/>
              <w:snapToGrid w:val="0"/>
              <w:jc w:val="center"/>
            </w:pPr>
            <w:r w:rsidRPr="00AB2C4E">
              <w:t>21</w:t>
            </w:r>
          </w:p>
        </w:tc>
        <w:tc>
          <w:tcPr>
            <w:tcW w:w="1063" w:type="dxa"/>
            <w:tcBorders>
              <w:top w:val="nil"/>
              <w:left w:val="nil"/>
              <w:bottom w:val="nil"/>
              <w:right w:val="nil"/>
            </w:tcBorders>
            <w:shd w:val="clear" w:color="auto" w:fill="auto"/>
            <w:vAlign w:val="bottom"/>
          </w:tcPr>
          <w:p w14:paraId="3B6B266F"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0.9969</w:t>
            </w:r>
          </w:p>
        </w:tc>
        <w:tc>
          <w:tcPr>
            <w:tcW w:w="1074" w:type="dxa"/>
            <w:tcBorders>
              <w:top w:val="nil"/>
              <w:left w:val="nil"/>
              <w:bottom w:val="nil"/>
              <w:right w:val="nil"/>
            </w:tcBorders>
          </w:tcPr>
          <w:p w14:paraId="18AE4811"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710F828C" w14:textId="77777777" w:rsidR="00A43025" w:rsidRPr="00AB2C4E" w:rsidRDefault="00A43025" w:rsidP="00AB2C4E">
            <w:pPr>
              <w:adjustRightInd w:val="0"/>
              <w:snapToGrid w:val="0"/>
              <w:jc w:val="center"/>
            </w:pPr>
            <w:r w:rsidRPr="00AB2C4E">
              <w:t>0.0106</w:t>
            </w:r>
          </w:p>
        </w:tc>
        <w:tc>
          <w:tcPr>
            <w:tcW w:w="1016" w:type="dxa"/>
            <w:tcBorders>
              <w:top w:val="nil"/>
              <w:left w:val="nil"/>
              <w:bottom w:val="nil"/>
              <w:right w:val="nil"/>
            </w:tcBorders>
          </w:tcPr>
          <w:p w14:paraId="7B1034E9" w14:textId="77777777" w:rsidR="00A43025" w:rsidRPr="00AB2C4E" w:rsidRDefault="00A43025" w:rsidP="00AB2C4E">
            <w:pPr>
              <w:adjustRightInd w:val="0"/>
              <w:snapToGrid w:val="0"/>
              <w:jc w:val="center"/>
            </w:pPr>
            <w:r w:rsidRPr="00AB2C4E">
              <w:t>0.0077</w:t>
            </w:r>
          </w:p>
        </w:tc>
      </w:tr>
      <w:tr w:rsidR="00A43025" w14:paraId="23EEB743" w14:textId="77777777" w:rsidTr="00412110">
        <w:trPr>
          <w:jc w:val="right"/>
        </w:trPr>
        <w:tc>
          <w:tcPr>
            <w:tcW w:w="1231" w:type="dxa"/>
            <w:vMerge/>
            <w:tcBorders>
              <w:top w:val="single" w:sz="4" w:space="0" w:color="auto"/>
              <w:right w:val="nil"/>
            </w:tcBorders>
          </w:tcPr>
          <w:p w14:paraId="77211299" w14:textId="77777777" w:rsidR="00A43025" w:rsidRPr="00AB2C4E" w:rsidRDefault="00A43025" w:rsidP="00AB2C4E">
            <w:pPr>
              <w:adjustRightInd w:val="0"/>
              <w:snapToGrid w:val="0"/>
            </w:pPr>
          </w:p>
        </w:tc>
        <w:tc>
          <w:tcPr>
            <w:tcW w:w="1068" w:type="dxa"/>
            <w:tcBorders>
              <w:top w:val="nil"/>
              <w:left w:val="nil"/>
              <w:bottom w:val="nil"/>
              <w:right w:val="nil"/>
            </w:tcBorders>
          </w:tcPr>
          <w:p w14:paraId="4AD36E45" w14:textId="77777777" w:rsidR="00A43025" w:rsidRPr="00AB2C4E" w:rsidRDefault="00A43025" w:rsidP="004C1182">
            <w:pPr>
              <w:adjustRightInd w:val="0"/>
              <w:snapToGrid w:val="0"/>
              <w:jc w:val="center"/>
            </w:pPr>
            <w:r w:rsidRPr="00AB2C4E">
              <w:t>9</w:t>
            </w:r>
          </w:p>
        </w:tc>
        <w:tc>
          <w:tcPr>
            <w:tcW w:w="1838" w:type="dxa"/>
            <w:tcBorders>
              <w:top w:val="nil"/>
              <w:left w:val="nil"/>
              <w:bottom w:val="nil"/>
              <w:right w:val="nil"/>
            </w:tcBorders>
          </w:tcPr>
          <w:p w14:paraId="2C3A1C1E" w14:textId="77777777" w:rsidR="00A43025" w:rsidRPr="00AB2C4E" w:rsidRDefault="00A43025" w:rsidP="00AB2C4E">
            <w:pPr>
              <w:adjustRightInd w:val="0"/>
              <w:snapToGrid w:val="0"/>
              <w:jc w:val="center"/>
            </w:pPr>
            <w:r w:rsidRPr="00AB2C4E">
              <w:t>27</w:t>
            </w:r>
          </w:p>
        </w:tc>
        <w:tc>
          <w:tcPr>
            <w:tcW w:w="1063" w:type="dxa"/>
            <w:tcBorders>
              <w:top w:val="nil"/>
              <w:left w:val="nil"/>
              <w:bottom w:val="nil"/>
              <w:right w:val="nil"/>
            </w:tcBorders>
            <w:shd w:val="clear" w:color="auto" w:fill="auto"/>
            <w:vAlign w:val="bottom"/>
          </w:tcPr>
          <w:p w14:paraId="4C55769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0.9970</w:t>
            </w:r>
          </w:p>
        </w:tc>
        <w:tc>
          <w:tcPr>
            <w:tcW w:w="1074" w:type="dxa"/>
            <w:tcBorders>
              <w:top w:val="nil"/>
              <w:left w:val="nil"/>
              <w:bottom w:val="nil"/>
              <w:right w:val="nil"/>
            </w:tcBorders>
          </w:tcPr>
          <w:p w14:paraId="05B2D0C7"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380020EF" w14:textId="77777777" w:rsidR="00A43025" w:rsidRPr="00AB2C4E" w:rsidRDefault="00A43025" w:rsidP="00AB2C4E">
            <w:pPr>
              <w:adjustRightInd w:val="0"/>
              <w:snapToGrid w:val="0"/>
              <w:jc w:val="center"/>
            </w:pPr>
            <w:r w:rsidRPr="00AB2C4E">
              <w:t>0.0099</w:t>
            </w:r>
          </w:p>
        </w:tc>
        <w:tc>
          <w:tcPr>
            <w:tcW w:w="1016" w:type="dxa"/>
            <w:tcBorders>
              <w:top w:val="nil"/>
              <w:left w:val="nil"/>
              <w:bottom w:val="nil"/>
              <w:right w:val="nil"/>
            </w:tcBorders>
          </w:tcPr>
          <w:p w14:paraId="77FC44F7" w14:textId="77777777" w:rsidR="00A43025" w:rsidRPr="00AB2C4E" w:rsidRDefault="00A43025" w:rsidP="00AB2C4E">
            <w:pPr>
              <w:adjustRightInd w:val="0"/>
              <w:snapToGrid w:val="0"/>
              <w:jc w:val="center"/>
            </w:pPr>
            <w:r w:rsidRPr="00AB2C4E">
              <w:t>0.0075</w:t>
            </w:r>
          </w:p>
        </w:tc>
      </w:tr>
      <w:tr w:rsidR="00A43025" w14:paraId="10505F67" w14:textId="77777777" w:rsidTr="00412110">
        <w:trPr>
          <w:jc w:val="right"/>
        </w:trPr>
        <w:tc>
          <w:tcPr>
            <w:tcW w:w="1231" w:type="dxa"/>
            <w:vMerge/>
            <w:tcBorders>
              <w:top w:val="single" w:sz="4" w:space="0" w:color="auto"/>
              <w:right w:val="nil"/>
            </w:tcBorders>
          </w:tcPr>
          <w:p w14:paraId="17F93ED0" w14:textId="77777777" w:rsidR="00A43025" w:rsidRPr="00AB2C4E" w:rsidRDefault="00A43025" w:rsidP="00AB2C4E">
            <w:pPr>
              <w:adjustRightInd w:val="0"/>
              <w:snapToGrid w:val="0"/>
            </w:pPr>
          </w:p>
        </w:tc>
        <w:tc>
          <w:tcPr>
            <w:tcW w:w="1068" w:type="dxa"/>
            <w:tcBorders>
              <w:top w:val="nil"/>
              <w:left w:val="nil"/>
              <w:bottom w:val="nil"/>
              <w:right w:val="nil"/>
            </w:tcBorders>
          </w:tcPr>
          <w:p w14:paraId="4FEB7140" w14:textId="77777777" w:rsidR="00A43025" w:rsidRPr="00AB2C4E" w:rsidRDefault="00A43025" w:rsidP="004C1182">
            <w:pPr>
              <w:adjustRightInd w:val="0"/>
              <w:snapToGrid w:val="0"/>
              <w:jc w:val="center"/>
            </w:pPr>
            <w:r w:rsidRPr="00AB2C4E">
              <w:t>11</w:t>
            </w:r>
          </w:p>
        </w:tc>
        <w:tc>
          <w:tcPr>
            <w:tcW w:w="1838" w:type="dxa"/>
            <w:tcBorders>
              <w:top w:val="nil"/>
              <w:left w:val="nil"/>
              <w:bottom w:val="nil"/>
              <w:right w:val="nil"/>
            </w:tcBorders>
          </w:tcPr>
          <w:p w14:paraId="16648D3A" w14:textId="77777777" w:rsidR="00A43025" w:rsidRPr="00AB2C4E" w:rsidRDefault="00A43025" w:rsidP="00AB2C4E">
            <w:pPr>
              <w:adjustRightInd w:val="0"/>
              <w:snapToGrid w:val="0"/>
              <w:jc w:val="center"/>
            </w:pPr>
            <w:r w:rsidRPr="00AB2C4E">
              <w:t>33</w:t>
            </w:r>
          </w:p>
        </w:tc>
        <w:tc>
          <w:tcPr>
            <w:tcW w:w="1063" w:type="dxa"/>
            <w:tcBorders>
              <w:top w:val="nil"/>
              <w:left w:val="nil"/>
              <w:bottom w:val="nil"/>
              <w:right w:val="nil"/>
            </w:tcBorders>
            <w:shd w:val="clear" w:color="auto" w:fill="auto"/>
            <w:vAlign w:val="bottom"/>
          </w:tcPr>
          <w:p w14:paraId="2A8AAFE8"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0.9971</w:t>
            </w:r>
          </w:p>
        </w:tc>
        <w:tc>
          <w:tcPr>
            <w:tcW w:w="1074" w:type="dxa"/>
            <w:tcBorders>
              <w:top w:val="nil"/>
              <w:left w:val="nil"/>
              <w:bottom w:val="nil"/>
              <w:right w:val="nil"/>
            </w:tcBorders>
          </w:tcPr>
          <w:p w14:paraId="258B15D9"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63D1F302" w14:textId="77777777" w:rsidR="00A43025" w:rsidRPr="00AB2C4E" w:rsidRDefault="00A43025" w:rsidP="00AB2C4E">
            <w:pPr>
              <w:adjustRightInd w:val="0"/>
              <w:snapToGrid w:val="0"/>
              <w:jc w:val="center"/>
            </w:pPr>
            <w:r w:rsidRPr="00AB2C4E">
              <w:t>0.0148</w:t>
            </w:r>
          </w:p>
        </w:tc>
        <w:tc>
          <w:tcPr>
            <w:tcW w:w="1016" w:type="dxa"/>
            <w:tcBorders>
              <w:top w:val="nil"/>
              <w:left w:val="nil"/>
              <w:bottom w:val="nil"/>
              <w:right w:val="nil"/>
            </w:tcBorders>
          </w:tcPr>
          <w:p w14:paraId="08647104" w14:textId="77777777" w:rsidR="00A43025" w:rsidRPr="00AB2C4E" w:rsidRDefault="00A43025" w:rsidP="00AB2C4E">
            <w:pPr>
              <w:adjustRightInd w:val="0"/>
              <w:snapToGrid w:val="0"/>
              <w:jc w:val="center"/>
            </w:pPr>
            <w:r w:rsidRPr="00AB2C4E">
              <w:t>0.0081</w:t>
            </w:r>
          </w:p>
        </w:tc>
      </w:tr>
      <w:tr w:rsidR="00A43025" w14:paraId="157C3029" w14:textId="77777777" w:rsidTr="00412110">
        <w:trPr>
          <w:jc w:val="right"/>
        </w:trPr>
        <w:tc>
          <w:tcPr>
            <w:tcW w:w="1231" w:type="dxa"/>
            <w:vMerge/>
            <w:tcBorders>
              <w:top w:val="single" w:sz="4" w:space="0" w:color="auto"/>
              <w:right w:val="nil"/>
            </w:tcBorders>
          </w:tcPr>
          <w:p w14:paraId="7668A7B0" w14:textId="77777777" w:rsidR="00A43025" w:rsidRPr="00AB2C4E" w:rsidRDefault="00A43025" w:rsidP="00AB2C4E">
            <w:pPr>
              <w:adjustRightInd w:val="0"/>
              <w:snapToGrid w:val="0"/>
            </w:pPr>
          </w:p>
        </w:tc>
        <w:tc>
          <w:tcPr>
            <w:tcW w:w="1068" w:type="dxa"/>
            <w:tcBorders>
              <w:top w:val="nil"/>
              <w:left w:val="nil"/>
              <w:bottom w:val="nil"/>
              <w:right w:val="nil"/>
            </w:tcBorders>
          </w:tcPr>
          <w:p w14:paraId="27F610C3" w14:textId="77777777" w:rsidR="00A43025" w:rsidRPr="00AB2C4E" w:rsidRDefault="00A43025" w:rsidP="004C1182">
            <w:pPr>
              <w:adjustRightInd w:val="0"/>
              <w:snapToGrid w:val="0"/>
              <w:jc w:val="center"/>
            </w:pPr>
            <w:r w:rsidRPr="00AB2C4E">
              <w:t>13</w:t>
            </w:r>
          </w:p>
        </w:tc>
        <w:tc>
          <w:tcPr>
            <w:tcW w:w="1838" w:type="dxa"/>
            <w:tcBorders>
              <w:top w:val="nil"/>
              <w:left w:val="nil"/>
              <w:bottom w:val="nil"/>
              <w:right w:val="nil"/>
            </w:tcBorders>
          </w:tcPr>
          <w:p w14:paraId="25EDCC34" w14:textId="77777777" w:rsidR="00A43025" w:rsidRPr="00AB2C4E" w:rsidRDefault="00A43025" w:rsidP="00AB2C4E">
            <w:pPr>
              <w:adjustRightInd w:val="0"/>
              <w:snapToGrid w:val="0"/>
              <w:jc w:val="center"/>
            </w:pPr>
            <w:r w:rsidRPr="00AB2C4E">
              <w:t>39</w:t>
            </w:r>
          </w:p>
        </w:tc>
        <w:tc>
          <w:tcPr>
            <w:tcW w:w="1063" w:type="dxa"/>
            <w:tcBorders>
              <w:top w:val="nil"/>
              <w:left w:val="nil"/>
              <w:bottom w:val="nil"/>
              <w:right w:val="nil"/>
            </w:tcBorders>
            <w:shd w:val="clear" w:color="auto" w:fill="auto"/>
            <w:vAlign w:val="bottom"/>
          </w:tcPr>
          <w:p w14:paraId="2EBFA5AF"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0.9973</w:t>
            </w:r>
          </w:p>
        </w:tc>
        <w:tc>
          <w:tcPr>
            <w:tcW w:w="1074" w:type="dxa"/>
            <w:tcBorders>
              <w:top w:val="nil"/>
              <w:left w:val="nil"/>
              <w:bottom w:val="nil"/>
              <w:right w:val="nil"/>
            </w:tcBorders>
          </w:tcPr>
          <w:p w14:paraId="0943E64C"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0CE69C2C" w14:textId="77777777" w:rsidR="00A43025" w:rsidRPr="00AB2C4E" w:rsidRDefault="00A43025" w:rsidP="00AB2C4E">
            <w:pPr>
              <w:adjustRightInd w:val="0"/>
              <w:snapToGrid w:val="0"/>
              <w:jc w:val="center"/>
            </w:pPr>
            <w:r w:rsidRPr="00AB2C4E">
              <w:t>0.0131</w:t>
            </w:r>
          </w:p>
        </w:tc>
        <w:tc>
          <w:tcPr>
            <w:tcW w:w="1016" w:type="dxa"/>
            <w:tcBorders>
              <w:top w:val="nil"/>
              <w:left w:val="nil"/>
              <w:bottom w:val="nil"/>
              <w:right w:val="nil"/>
            </w:tcBorders>
          </w:tcPr>
          <w:p w14:paraId="0601FE0F" w14:textId="77777777" w:rsidR="00A43025" w:rsidRPr="00AB2C4E" w:rsidRDefault="00A43025" w:rsidP="00AB2C4E">
            <w:pPr>
              <w:adjustRightInd w:val="0"/>
              <w:snapToGrid w:val="0"/>
              <w:jc w:val="center"/>
            </w:pPr>
            <w:r w:rsidRPr="00AB2C4E">
              <w:t>0.0063</w:t>
            </w:r>
          </w:p>
        </w:tc>
      </w:tr>
      <w:tr w:rsidR="00A43025" w14:paraId="1C228322" w14:textId="77777777" w:rsidTr="00412110">
        <w:trPr>
          <w:jc w:val="right"/>
        </w:trPr>
        <w:tc>
          <w:tcPr>
            <w:tcW w:w="1231" w:type="dxa"/>
            <w:vMerge/>
            <w:tcBorders>
              <w:top w:val="single" w:sz="4" w:space="0" w:color="auto"/>
              <w:right w:val="nil"/>
            </w:tcBorders>
          </w:tcPr>
          <w:p w14:paraId="58505CE6" w14:textId="77777777" w:rsidR="00A43025" w:rsidRPr="00AB2C4E" w:rsidRDefault="00A43025" w:rsidP="00AB2C4E">
            <w:pPr>
              <w:adjustRightInd w:val="0"/>
              <w:snapToGrid w:val="0"/>
            </w:pPr>
          </w:p>
        </w:tc>
        <w:tc>
          <w:tcPr>
            <w:tcW w:w="1068" w:type="dxa"/>
            <w:tcBorders>
              <w:top w:val="nil"/>
              <w:left w:val="nil"/>
              <w:bottom w:val="nil"/>
              <w:right w:val="nil"/>
            </w:tcBorders>
          </w:tcPr>
          <w:p w14:paraId="1E08D2C0" w14:textId="77777777" w:rsidR="00A43025" w:rsidRPr="00AB2C4E" w:rsidRDefault="00A43025" w:rsidP="004C1182">
            <w:pPr>
              <w:adjustRightInd w:val="0"/>
              <w:snapToGrid w:val="0"/>
              <w:jc w:val="center"/>
            </w:pPr>
            <w:r w:rsidRPr="00AB2C4E">
              <w:t>15</w:t>
            </w:r>
          </w:p>
        </w:tc>
        <w:tc>
          <w:tcPr>
            <w:tcW w:w="1838" w:type="dxa"/>
            <w:tcBorders>
              <w:top w:val="nil"/>
              <w:left w:val="nil"/>
              <w:bottom w:val="nil"/>
              <w:right w:val="nil"/>
            </w:tcBorders>
          </w:tcPr>
          <w:p w14:paraId="5389D881" w14:textId="77777777" w:rsidR="00A43025" w:rsidRPr="00AB2C4E" w:rsidRDefault="00A43025" w:rsidP="00AB2C4E">
            <w:pPr>
              <w:adjustRightInd w:val="0"/>
              <w:snapToGrid w:val="0"/>
              <w:jc w:val="center"/>
            </w:pPr>
            <w:r w:rsidRPr="00AB2C4E">
              <w:t>45</w:t>
            </w:r>
          </w:p>
        </w:tc>
        <w:tc>
          <w:tcPr>
            <w:tcW w:w="1063" w:type="dxa"/>
            <w:tcBorders>
              <w:top w:val="nil"/>
              <w:left w:val="nil"/>
              <w:bottom w:val="nil"/>
              <w:right w:val="nil"/>
            </w:tcBorders>
            <w:shd w:val="clear" w:color="auto" w:fill="auto"/>
            <w:vAlign w:val="bottom"/>
          </w:tcPr>
          <w:p w14:paraId="6A43B50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0.9972</w:t>
            </w:r>
          </w:p>
        </w:tc>
        <w:tc>
          <w:tcPr>
            <w:tcW w:w="1074" w:type="dxa"/>
            <w:tcBorders>
              <w:top w:val="nil"/>
              <w:left w:val="nil"/>
              <w:bottom w:val="nil"/>
              <w:right w:val="nil"/>
            </w:tcBorders>
          </w:tcPr>
          <w:p w14:paraId="4284205D"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61DA5551" w14:textId="77777777" w:rsidR="00A43025" w:rsidRPr="00AB2C4E" w:rsidRDefault="00A43025" w:rsidP="00AB2C4E">
            <w:pPr>
              <w:adjustRightInd w:val="0"/>
              <w:snapToGrid w:val="0"/>
              <w:jc w:val="center"/>
            </w:pPr>
            <w:r w:rsidRPr="00AB2C4E">
              <w:t>0.0141</w:t>
            </w:r>
          </w:p>
        </w:tc>
        <w:tc>
          <w:tcPr>
            <w:tcW w:w="1016" w:type="dxa"/>
            <w:tcBorders>
              <w:top w:val="nil"/>
              <w:left w:val="nil"/>
              <w:bottom w:val="nil"/>
              <w:right w:val="nil"/>
            </w:tcBorders>
          </w:tcPr>
          <w:p w14:paraId="1007F3D9" w14:textId="77777777" w:rsidR="00A43025" w:rsidRPr="00AB2C4E" w:rsidRDefault="00A43025" w:rsidP="00AB2C4E">
            <w:pPr>
              <w:adjustRightInd w:val="0"/>
              <w:snapToGrid w:val="0"/>
              <w:jc w:val="center"/>
            </w:pPr>
            <w:r w:rsidRPr="00AB2C4E">
              <w:t>0.0094</w:t>
            </w:r>
          </w:p>
        </w:tc>
      </w:tr>
      <w:tr w:rsidR="00A43025" w14:paraId="692044CC" w14:textId="77777777" w:rsidTr="00412110">
        <w:trPr>
          <w:jc w:val="right"/>
        </w:trPr>
        <w:tc>
          <w:tcPr>
            <w:tcW w:w="1231" w:type="dxa"/>
            <w:vMerge/>
            <w:tcBorders>
              <w:top w:val="single" w:sz="4" w:space="0" w:color="auto"/>
              <w:bottom w:val="single" w:sz="12" w:space="0" w:color="auto"/>
              <w:right w:val="nil"/>
            </w:tcBorders>
          </w:tcPr>
          <w:p w14:paraId="730D64C6" w14:textId="77777777" w:rsidR="00A43025" w:rsidRPr="00AB2C4E" w:rsidRDefault="00A43025" w:rsidP="00AB2C4E">
            <w:pPr>
              <w:adjustRightInd w:val="0"/>
              <w:snapToGrid w:val="0"/>
            </w:pPr>
          </w:p>
        </w:tc>
        <w:tc>
          <w:tcPr>
            <w:tcW w:w="1068" w:type="dxa"/>
            <w:tcBorders>
              <w:top w:val="nil"/>
              <w:left w:val="nil"/>
              <w:bottom w:val="single" w:sz="12" w:space="0" w:color="auto"/>
              <w:right w:val="nil"/>
            </w:tcBorders>
          </w:tcPr>
          <w:p w14:paraId="63DFED53" w14:textId="77777777" w:rsidR="00A43025" w:rsidRPr="00AB2C4E" w:rsidRDefault="00A43025" w:rsidP="004C1182">
            <w:pPr>
              <w:adjustRightInd w:val="0"/>
              <w:snapToGrid w:val="0"/>
              <w:jc w:val="center"/>
            </w:pPr>
            <w:r w:rsidRPr="00AB2C4E">
              <w:t>16</w:t>
            </w:r>
          </w:p>
        </w:tc>
        <w:tc>
          <w:tcPr>
            <w:tcW w:w="1838" w:type="dxa"/>
            <w:tcBorders>
              <w:top w:val="nil"/>
              <w:left w:val="nil"/>
              <w:bottom w:val="single" w:sz="12" w:space="0" w:color="auto"/>
              <w:right w:val="nil"/>
            </w:tcBorders>
          </w:tcPr>
          <w:p w14:paraId="20A06A7D"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12" w:space="0" w:color="auto"/>
              <w:right w:val="nil"/>
            </w:tcBorders>
            <w:shd w:val="clear" w:color="auto" w:fill="auto"/>
            <w:vAlign w:val="bottom"/>
          </w:tcPr>
          <w:p w14:paraId="4521EF0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0.9975</w:t>
            </w:r>
          </w:p>
        </w:tc>
        <w:tc>
          <w:tcPr>
            <w:tcW w:w="1074" w:type="dxa"/>
            <w:tcBorders>
              <w:top w:val="nil"/>
              <w:left w:val="nil"/>
              <w:bottom w:val="single" w:sz="12" w:space="0" w:color="auto"/>
              <w:right w:val="nil"/>
            </w:tcBorders>
          </w:tcPr>
          <w:p w14:paraId="41DB295F" w14:textId="77777777" w:rsidR="00A43025" w:rsidRPr="00AB2C4E" w:rsidRDefault="00A43025" w:rsidP="00AB2C4E">
            <w:pPr>
              <w:adjustRightInd w:val="0"/>
              <w:snapToGrid w:val="0"/>
              <w:jc w:val="center"/>
            </w:pPr>
            <w:r w:rsidRPr="00AB2C4E">
              <w:t>0.9983</w:t>
            </w:r>
          </w:p>
        </w:tc>
        <w:tc>
          <w:tcPr>
            <w:tcW w:w="1016" w:type="dxa"/>
            <w:tcBorders>
              <w:top w:val="nil"/>
              <w:left w:val="nil"/>
              <w:bottom w:val="single" w:sz="12" w:space="0" w:color="auto"/>
              <w:right w:val="nil"/>
            </w:tcBorders>
          </w:tcPr>
          <w:p w14:paraId="0FCEEED7" w14:textId="77777777" w:rsidR="00A43025" w:rsidRPr="00AB2C4E" w:rsidRDefault="00A43025" w:rsidP="00AB2C4E">
            <w:pPr>
              <w:adjustRightInd w:val="0"/>
              <w:snapToGrid w:val="0"/>
              <w:jc w:val="center"/>
            </w:pPr>
            <w:r w:rsidRPr="00AB2C4E">
              <w:t>0.0119</w:t>
            </w:r>
          </w:p>
        </w:tc>
        <w:tc>
          <w:tcPr>
            <w:tcW w:w="1016" w:type="dxa"/>
            <w:tcBorders>
              <w:top w:val="nil"/>
              <w:left w:val="nil"/>
              <w:bottom w:val="single" w:sz="12" w:space="0" w:color="auto"/>
              <w:right w:val="nil"/>
            </w:tcBorders>
          </w:tcPr>
          <w:p w14:paraId="10AD72F8" w14:textId="77777777" w:rsidR="00A43025" w:rsidRPr="00AB2C4E" w:rsidRDefault="00A43025" w:rsidP="00AB2C4E">
            <w:pPr>
              <w:adjustRightInd w:val="0"/>
              <w:snapToGrid w:val="0"/>
              <w:jc w:val="center"/>
            </w:pPr>
            <w:r w:rsidRPr="00AB2C4E">
              <w:t>0.0088</w:t>
            </w:r>
          </w:p>
        </w:tc>
      </w:tr>
    </w:tbl>
    <w:p w14:paraId="4687FA40" w14:textId="778A215F" w:rsidR="00A43025" w:rsidRDefault="00A43025" w:rsidP="00A43025">
      <w:pPr>
        <w:pStyle w:val="MDPI31text"/>
        <w:jc w:val="center"/>
      </w:pPr>
    </w:p>
    <w:p w14:paraId="183B916F" w14:textId="77777777" w:rsidR="00A43025" w:rsidRPr="00AE726D" w:rsidRDefault="00A43025" w:rsidP="009D4269">
      <w:pPr>
        <w:adjustRightInd w:val="0"/>
        <w:snapToGrid w:val="0"/>
        <w:spacing w:line="228" w:lineRule="auto"/>
        <w:ind w:left="2608" w:firstLine="425"/>
      </w:pPr>
      <w:r w:rsidRPr="00AE726D">
        <w:rPr>
          <w:color w:val="000000" w:themeColor="text1"/>
        </w:rPr>
        <w:t>Since</w:t>
      </w:r>
      <w:r w:rsidRPr="00AE726D">
        <w:rPr>
          <w:color w:val="00B050"/>
        </w:rPr>
        <w:t xml:space="preserve"> </w:t>
      </w:r>
      <w:r w:rsidRPr="00AE726D">
        <w:t xml:space="preserve">the effect of depth </w:t>
      </w:r>
      <w:r w:rsidRPr="00AE726D">
        <w:rPr>
          <w:i/>
          <w:iCs/>
        </w:rPr>
        <w:t>n</w:t>
      </w:r>
      <w:r w:rsidRPr="00AE726D">
        <w:t xml:space="preserve"> and fold length </w:t>
      </w:r>
      <w:r w:rsidRPr="00AE726D">
        <w:rPr>
          <w:i/>
          <w:iCs/>
        </w:rPr>
        <w:t>d</w:t>
      </w:r>
      <w:r w:rsidRPr="00AE726D">
        <w:t xml:space="preserve"> on the performance of the FoldNet model is orthogonal to the hidden dimension </w:t>
      </w:r>
      <w:r w:rsidRPr="00AE726D">
        <w:rPr>
          <w:i/>
          <w:iCs/>
        </w:rPr>
        <w:t>h</w:t>
      </w:r>
      <w:r w:rsidRPr="00AE726D">
        <w:t xml:space="preserve">, we conducted experiments for hidden dimension </w:t>
      </w:r>
      <w:r w:rsidRPr="00AE726D">
        <w:rPr>
          <w:i/>
          <w:iCs/>
        </w:rPr>
        <w:t>h</w:t>
      </w:r>
      <w:r w:rsidRPr="00AE726D">
        <w:t xml:space="preserve"> = 64 and </w:t>
      </w:r>
      <w:r w:rsidRPr="00AE726D">
        <w:rPr>
          <w:i/>
          <w:iCs/>
        </w:rPr>
        <w:t>h</w:t>
      </w:r>
      <w:r w:rsidRPr="00AE726D">
        <w:t xml:space="preserve"> = 128, respectively, to compare the performance of the model for plant disease recognition under different hyperparameters.</w:t>
      </w:r>
    </w:p>
    <w:p w14:paraId="22195D44" w14:textId="77777777" w:rsidR="00A43025" w:rsidRPr="00AE726D" w:rsidRDefault="00A43025" w:rsidP="009D4269">
      <w:pPr>
        <w:adjustRightInd w:val="0"/>
        <w:snapToGrid w:val="0"/>
        <w:spacing w:line="228" w:lineRule="auto"/>
        <w:ind w:left="2608" w:firstLine="425"/>
        <w:rPr>
          <w:color w:val="70AD47" w:themeColor="accent6"/>
        </w:rPr>
      </w:pPr>
      <w:r w:rsidRPr="00AE726D">
        <w:rPr>
          <w:color w:val="000000" w:themeColor="text1"/>
        </w:rPr>
        <w:t>For the PlantVillage dataset,</w:t>
      </w:r>
      <w:r w:rsidRPr="00AE726D">
        <w:t xml:space="preserve"> the experimental results of the FoldNet model under this dataset are shown in Table 3, with a total of 24 items. Through experiments our model obtains optimal results at epoch=98 when the hidden dimension h=128. In detail, our model achieves the best validation accuracy of 0.9984 and the lowest validation loss of 0.0039 on the PlantVillage validation set, while the number of model parameters is only 685k, which proves the effectiveness and robustness of the proposed model. As shown in Table 3, from an overall perspective, FoldNet_2, FoldNet_3, and FoldNet_4 with d&gt;1 outperform FoldNet_1 with d=1 on the PlantVillage dataset. In addition, when the hidden dimension h = 128, the validation accuracy of all FoldNet models at the corresponding depth </w:t>
      </w:r>
      <w:r w:rsidRPr="00AE726D">
        <w:rPr>
          <w:i/>
          <w:iCs/>
        </w:rPr>
        <w:t>n</w:t>
      </w:r>
      <w:r w:rsidRPr="00AE726D">
        <w:t xml:space="preserve"> is higher than that at the hidden dimension h = 64, and the validation loss of all FoldNet models at the corresponding depth </w:t>
      </w:r>
      <w:r w:rsidRPr="00AE726D">
        <w:rPr>
          <w:i/>
          <w:iCs/>
        </w:rPr>
        <w:t>n</w:t>
      </w:r>
      <w:r w:rsidRPr="00AE726D">
        <w:t xml:space="preserve"> is lower than that at the hidden dimension h = 64. </w:t>
      </w:r>
      <w:r w:rsidRPr="00AE726D">
        <w:rPr>
          <w:color w:val="000000" w:themeColor="text1"/>
        </w:rPr>
        <w:t xml:space="preserve">Moreover, FoldNet_2 with d&gt;1 obtains the highest validation accuracy at depth n=32 when the hidden dimension h=128. Compared with foldNet_1 with h=128, FoldNet_2 improves the validation accuracy by 0.1% at the same depth n=32 and its validation loss </w:t>
      </w:r>
      <w:proofErr w:type="gramStart"/>
      <w:r w:rsidRPr="00AE726D">
        <w:rPr>
          <w:color w:val="000000" w:themeColor="text1"/>
        </w:rPr>
        <w:t>is</w:t>
      </w:r>
      <w:proofErr w:type="gramEnd"/>
      <w:r w:rsidRPr="00AE726D">
        <w:rPr>
          <w:color w:val="000000" w:themeColor="text1"/>
        </w:rPr>
        <w:t xml:space="preserve"> reduced by 0.88%. Compared with foldNet_2 with h=64, FoldNet_2 with h=128 improves the validation accuracy by 0.1% and its validation loss is reduced by 0.61% at the same depth n=32.</w:t>
      </w:r>
    </w:p>
    <w:p w14:paraId="1010BDA8" w14:textId="77777777" w:rsidR="00A43025" w:rsidRPr="00AE726D" w:rsidRDefault="00A43025" w:rsidP="006F2AA5">
      <w:pPr>
        <w:adjustRightInd w:val="0"/>
        <w:snapToGrid w:val="0"/>
        <w:spacing w:before="120" w:after="240" w:line="228" w:lineRule="auto"/>
        <w:ind w:left="2608" w:firstLine="425"/>
        <w:rPr>
          <w:spacing w:val="15"/>
          <w:sz w:val="18"/>
          <w:szCs w:val="18"/>
        </w:rPr>
      </w:pPr>
      <w:r w:rsidRPr="00AE726D">
        <w:rPr>
          <w:b/>
          <w:color w:val="000000" w:themeColor="text1"/>
          <w:spacing w:val="15"/>
          <w:sz w:val="18"/>
          <w:szCs w:val="18"/>
        </w:rPr>
        <w:t>Table 4.</w:t>
      </w:r>
      <w:r w:rsidRPr="00AE726D">
        <w:rPr>
          <w:b/>
          <w:sz w:val="18"/>
          <w:szCs w:val="18"/>
        </w:rPr>
        <w:t xml:space="preserve"> </w:t>
      </w:r>
      <w:r w:rsidRPr="00AE726D">
        <w:rPr>
          <w:spacing w:val="15"/>
          <w:sz w:val="18"/>
          <w:szCs w:val="18"/>
        </w:rPr>
        <w:t xml:space="preserve">Validation accuracy and validation loss of FoldNet-d for the FGVC8 dataset with hidden dimension </w:t>
      </w:r>
      <w:r w:rsidRPr="00AE726D">
        <w:rPr>
          <w:i/>
          <w:iCs/>
          <w:spacing w:val="15"/>
          <w:sz w:val="18"/>
          <w:szCs w:val="18"/>
        </w:rPr>
        <w:t>h</w:t>
      </w:r>
      <w:r w:rsidRPr="00AE726D">
        <w:rPr>
          <w:spacing w:val="15"/>
          <w:sz w:val="18"/>
          <w:szCs w:val="18"/>
        </w:rPr>
        <w:t xml:space="preserve"> = 64 and </w:t>
      </w:r>
      <w:r w:rsidRPr="00AE726D">
        <w:rPr>
          <w:i/>
          <w:iCs/>
          <w:spacing w:val="15"/>
          <w:sz w:val="18"/>
          <w:szCs w:val="18"/>
        </w:rPr>
        <w:t>h</w:t>
      </w:r>
      <w:r w:rsidRPr="00AE726D">
        <w:rPr>
          <w:spacing w:val="15"/>
          <w:sz w:val="18"/>
          <w:szCs w:val="18"/>
        </w:rPr>
        <w:t xml:space="preserve"> = 128. The depth </w:t>
      </w:r>
      <w:r w:rsidRPr="00AE726D">
        <w:rPr>
          <w:i/>
          <w:iCs/>
          <w:spacing w:val="15"/>
          <w:sz w:val="18"/>
          <w:szCs w:val="18"/>
        </w:rPr>
        <w:t>n</w:t>
      </w:r>
      <w:r w:rsidRPr="00AE726D">
        <w:rPr>
          <w:spacing w:val="15"/>
          <w:sz w:val="18"/>
          <w:szCs w:val="18"/>
        </w:rPr>
        <w:t xml:space="preserve"> is equal to the number of folding blocks times d − 1. The patch size </w:t>
      </w:r>
      <w:r w:rsidRPr="00AE726D">
        <w:rPr>
          <w:i/>
          <w:iCs/>
          <w:spacing w:val="15"/>
          <w:sz w:val="18"/>
          <w:szCs w:val="18"/>
        </w:rPr>
        <w:t>p</w:t>
      </w:r>
      <w:r w:rsidRPr="00AE726D">
        <w:rPr>
          <w:spacing w:val="15"/>
          <w:sz w:val="18"/>
          <w:szCs w:val="18"/>
        </w:rPr>
        <w:t xml:space="preserve"> and kernel size </w:t>
      </w:r>
      <w:r w:rsidRPr="00AE726D">
        <w:rPr>
          <w:i/>
          <w:iCs/>
          <w:spacing w:val="15"/>
          <w:sz w:val="18"/>
          <w:szCs w:val="18"/>
        </w:rPr>
        <w:t>k</w:t>
      </w:r>
      <w:r w:rsidRPr="00AE726D">
        <w:rPr>
          <w:spacing w:val="15"/>
          <w:sz w:val="18"/>
          <w:szCs w:val="18"/>
        </w:rPr>
        <w:t xml:space="preserve"> are fixed as </w:t>
      </w:r>
      <w:r w:rsidRPr="00AE726D">
        <w:rPr>
          <w:i/>
          <w:iCs/>
          <w:spacing w:val="15"/>
          <w:sz w:val="18"/>
          <w:szCs w:val="18"/>
        </w:rPr>
        <w:t>p</w:t>
      </w:r>
      <w:r w:rsidRPr="00AE726D">
        <w:rPr>
          <w:spacing w:val="15"/>
          <w:sz w:val="18"/>
          <w:szCs w:val="18"/>
        </w:rPr>
        <w:t xml:space="preserve"> = 8 and </w:t>
      </w:r>
      <w:r w:rsidRPr="00AE726D">
        <w:rPr>
          <w:i/>
          <w:iCs/>
          <w:spacing w:val="15"/>
          <w:sz w:val="18"/>
          <w:szCs w:val="18"/>
        </w:rPr>
        <w:t>k</w:t>
      </w:r>
      <w:r w:rsidRPr="00AE726D">
        <w:rPr>
          <w:spacing w:val="15"/>
          <w:sz w:val="18"/>
          <w:szCs w:val="18"/>
        </w:rPr>
        <w:t xml:space="preserve"> = 5</w:t>
      </w:r>
    </w:p>
    <w:tbl>
      <w:tblPr>
        <w:tblStyle w:val="a3"/>
        <w:tblW w:w="0" w:type="auto"/>
        <w:jc w:val="right"/>
        <w:tblBorders>
          <w:top w:val="single" w:sz="18" w:space="0" w:color="auto"/>
          <w:left w:val="none" w:sz="0" w:space="0" w:color="auto"/>
        </w:tblBorders>
        <w:tblLayout w:type="fixed"/>
        <w:tblLook w:val="04A0" w:firstRow="1" w:lastRow="0" w:firstColumn="1" w:lastColumn="0" w:noHBand="0" w:noVBand="1"/>
      </w:tblPr>
      <w:tblGrid>
        <w:gridCol w:w="1276"/>
        <w:gridCol w:w="1134"/>
        <w:gridCol w:w="1843"/>
        <w:gridCol w:w="1134"/>
        <w:gridCol w:w="142"/>
        <w:gridCol w:w="992"/>
        <w:gridCol w:w="142"/>
        <w:gridCol w:w="141"/>
        <w:gridCol w:w="993"/>
        <w:gridCol w:w="1275"/>
      </w:tblGrid>
      <w:tr w:rsidR="00A43025" w14:paraId="18DC4B2D" w14:textId="77777777" w:rsidTr="00756E66">
        <w:trPr>
          <w:jc w:val="right"/>
        </w:trPr>
        <w:tc>
          <w:tcPr>
            <w:tcW w:w="1276" w:type="dxa"/>
            <w:vMerge w:val="restart"/>
            <w:tcBorders>
              <w:top w:val="single" w:sz="8" w:space="0" w:color="auto"/>
              <w:bottom w:val="single" w:sz="8" w:space="0" w:color="auto"/>
              <w:right w:val="nil"/>
            </w:tcBorders>
            <w:vAlign w:val="center"/>
          </w:tcPr>
          <w:p w14:paraId="1D60B993" w14:textId="77777777" w:rsidR="00A43025" w:rsidRPr="00756E66" w:rsidRDefault="00A43025" w:rsidP="00756E66">
            <w:pPr>
              <w:adjustRightInd w:val="0"/>
              <w:snapToGrid w:val="0"/>
              <w:jc w:val="center"/>
              <w:rPr>
                <w:b/>
              </w:rPr>
            </w:pPr>
            <w:r w:rsidRPr="00756E66">
              <w:rPr>
                <w:b/>
              </w:rPr>
              <w:t>Model</w:t>
            </w:r>
          </w:p>
        </w:tc>
        <w:tc>
          <w:tcPr>
            <w:tcW w:w="1134" w:type="dxa"/>
            <w:vMerge w:val="restart"/>
            <w:tcBorders>
              <w:top w:val="single" w:sz="8" w:space="0" w:color="auto"/>
              <w:left w:val="nil"/>
              <w:bottom w:val="single" w:sz="8" w:space="0" w:color="auto"/>
              <w:right w:val="nil"/>
            </w:tcBorders>
            <w:vAlign w:val="center"/>
          </w:tcPr>
          <w:p w14:paraId="22BBF86C" w14:textId="77777777" w:rsidR="00A43025" w:rsidRPr="00756E66" w:rsidRDefault="00A43025" w:rsidP="00756E66">
            <w:pPr>
              <w:adjustRightInd w:val="0"/>
              <w:snapToGrid w:val="0"/>
              <w:jc w:val="center"/>
              <w:rPr>
                <w:b/>
              </w:rPr>
            </w:pPr>
            <w:proofErr w:type="spellStart"/>
            <w:r w:rsidRPr="00756E66">
              <w:rPr>
                <w:b/>
                <w:spacing w:val="15"/>
              </w:rPr>
              <w:t>Num.of</w:t>
            </w:r>
            <w:proofErr w:type="spellEnd"/>
            <w:r w:rsidRPr="00756E66">
              <w:rPr>
                <w:b/>
                <w:spacing w:val="15"/>
              </w:rPr>
              <w:t xml:space="preserve"> Folding Blocks</w:t>
            </w:r>
          </w:p>
        </w:tc>
        <w:tc>
          <w:tcPr>
            <w:tcW w:w="1843" w:type="dxa"/>
            <w:vMerge w:val="restart"/>
            <w:tcBorders>
              <w:top w:val="single" w:sz="8" w:space="0" w:color="auto"/>
              <w:left w:val="nil"/>
              <w:bottom w:val="single" w:sz="8" w:space="0" w:color="auto"/>
              <w:right w:val="nil"/>
            </w:tcBorders>
            <w:vAlign w:val="center"/>
          </w:tcPr>
          <w:p w14:paraId="20360DAB" w14:textId="77777777" w:rsidR="00A43025" w:rsidRPr="00756E66" w:rsidRDefault="00A43025" w:rsidP="00756E66">
            <w:pPr>
              <w:adjustRightInd w:val="0"/>
              <w:snapToGrid w:val="0"/>
              <w:jc w:val="center"/>
              <w:rPr>
                <w:b/>
                <w:spacing w:val="15"/>
              </w:rPr>
            </w:pPr>
            <w:r w:rsidRPr="00756E66">
              <w:rPr>
                <w:b/>
                <w:spacing w:val="15"/>
              </w:rPr>
              <w:t>Corresponding</w:t>
            </w:r>
          </w:p>
          <w:p w14:paraId="54B72912" w14:textId="77777777" w:rsidR="00A43025" w:rsidRPr="00756E66" w:rsidRDefault="00A43025" w:rsidP="00756E66">
            <w:pPr>
              <w:adjustRightInd w:val="0"/>
              <w:snapToGrid w:val="0"/>
              <w:jc w:val="center"/>
              <w:rPr>
                <w:b/>
              </w:rPr>
            </w:pPr>
            <w:r w:rsidRPr="00756E66">
              <w:rPr>
                <w:b/>
                <w:spacing w:val="15"/>
              </w:rPr>
              <w:t xml:space="preserve"> Depth n</w:t>
            </w:r>
          </w:p>
        </w:tc>
        <w:tc>
          <w:tcPr>
            <w:tcW w:w="1134" w:type="dxa"/>
            <w:tcBorders>
              <w:top w:val="single" w:sz="8" w:space="0" w:color="auto"/>
              <w:left w:val="nil"/>
              <w:bottom w:val="single" w:sz="8" w:space="0" w:color="auto"/>
              <w:right w:val="nil"/>
            </w:tcBorders>
          </w:tcPr>
          <w:p w14:paraId="11AF6A1D" w14:textId="77777777" w:rsidR="00A43025" w:rsidRPr="00756E66" w:rsidRDefault="00A43025" w:rsidP="004C1182">
            <w:pPr>
              <w:adjustRightInd w:val="0"/>
              <w:snapToGrid w:val="0"/>
              <w:ind w:firstLineChars="100" w:firstLine="201"/>
              <w:jc w:val="center"/>
              <w:rPr>
                <w:b/>
              </w:rPr>
            </w:pPr>
            <w:r w:rsidRPr="00756E66">
              <w:rPr>
                <w:b/>
              </w:rPr>
              <w:t>h=64</w:t>
            </w:r>
          </w:p>
        </w:tc>
        <w:tc>
          <w:tcPr>
            <w:tcW w:w="1276" w:type="dxa"/>
            <w:gridSpan w:val="3"/>
            <w:tcBorders>
              <w:top w:val="single" w:sz="8" w:space="0" w:color="auto"/>
              <w:left w:val="nil"/>
              <w:bottom w:val="single" w:sz="8" w:space="0" w:color="auto"/>
              <w:right w:val="nil"/>
            </w:tcBorders>
          </w:tcPr>
          <w:p w14:paraId="11869475" w14:textId="57F2A6E5" w:rsidR="00A43025" w:rsidRPr="00756E66" w:rsidRDefault="00A43025" w:rsidP="004C1182">
            <w:pPr>
              <w:adjustRightInd w:val="0"/>
              <w:snapToGrid w:val="0"/>
              <w:jc w:val="center"/>
              <w:rPr>
                <w:b/>
              </w:rPr>
            </w:pPr>
            <w:r w:rsidRPr="00756E66">
              <w:rPr>
                <w:b/>
              </w:rPr>
              <w:t>h=128</w:t>
            </w:r>
          </w:p>
        </w:tc>
        <w:tc>
          <w:tcPr>
            <w:tcW w:w="1134" w:type="dxa"/>
            <w:gridSpan w:val="2"/>
            <w:tcBorders>
              <w:top w:val="single" w:sz="8" w:space="0" w:color="auto"/>
              <w:left w:val="nil"/>
              <w:bottom w:val="single" w:sz="8" w:space="0" w:color="auto"/>
              <w:right w:val="nil"/>
            </w:tcBorders>
          </w:tcPr>
          <w:p w14:paraId="72FA0FA3" w14:textId="77777777" w:rsidR="00A43025" w:rsidRPr="00756E66" w:rsidRDefault="00A43025" w:rsidP="00756E66">
            <w:pPr>
              <w:adjustRightInd w:val="0"/>
              <w:snapToGrid w:val="0"/>
              <w:jc w:val="center"/>
              <w:rPr>
                <w:b/>
              </w:rPr>
            </w:pPr>
            <w:r w:rsidRPr="00756E66">
              <w:rPr>
                <w:b/>
              </w:rPr>
              <w:t>h=64</w:t>
            </w:r>
          </w:p>
        </w:tc>
        <w:tc>
          <w:tcPr>
            <w:tcW w:w="1275" w:type="dxa"/>
            <w:tcBorders>
              <w:top w:val="single" w:sz="8" w:space="0" w:color="auto"/>
              <w:left w:val="nil"/>
              <w:bottom w:val="single" w:sz="8" w:space="0" w:color="auto"/>
              <w:right w:val="nil"/>
            </w:tcBorders>
          </w:tcPr>
          <w:p w14:paraId="7E36D6D3" w14:textId="77777777" w:rsidR="00A43025" w:rsidRPr="00756E66" w:rsidRDefault="00A43025" w:rsidP="00756E66">
            <w:pPr>
              <w:adjustRightInd w:val="0"/>
              <w:snapToGrid w:val="0"/>
              <w:jc w:val="center"/>
              <w:rPr>
                <w:b/>
              </w:rPr>
            </w:pPr>
            <w:r w:rsidRPr="00756E66">
              <w:rPr>
                <w:b/>
              </w:rPr>
              <w:t>h=128</w:t>
            </w:r>
          </w:p>
        </w:tc>
      </w:tr>
      <w:tr w:rsidR="00A43025" w14:paraId="261C91FB" w14:textId="77777777" w:rsidTr="00CC15CA">
        <w:trPr>
          <w:trHeight w:val="669"/>
          <w:jc w:val="right"/>
        </w:trPr>
        <w:tc>
          <w:tcPr>
            <w:tcW w:w="1276" w:type="dxa"/>
            <w:vMerge/>
            <w:tcBorders>
              <w:top w:val="single" w:sz="8" w:space="0" w:color="auto"/>
              <w:bottom w:val="single" w:sz="4" w:space="0" w:color="auto"/>
              <w:right w:val="nil"/>
            </w:tcBorders>
            <w:vAlign w:val="center"/>
          </w:tcPr>
          <w:p w14:paraId="563CADD3" w14:textId="77777777" w:rsidR="00A43025" w:rsidRPr="00756E66" w:rsidRDefault="00A43025" w:rsidP="00756E66">
            <w:pPr>
              <w:adjustRightInd w:val="0"/>
              <w:snapToGrid w:val="0"/>
              <w:jc w:val="center"/>
              <w:rPr>
                <w:b/>
              </w:rPr>
            </w:pPr>
          </w:p>
        </w:tc>
        <w:tc>
          <w:tcPr>
            <w:tcW w:w="1134" w:type="dxa"/>
            <w:vMerge/>
            <w:tcBorders>
              <w:top w:val="single" w:sz="8" w:space="0" w:color="auto"/>
              <w:left w:val="nil"/>
              <w:bottom w:val="single" w:sz="4" w:space="0" w:color="auto"/>
              <w:right w:val="nil"/>
            </w:tcBorders>
            <w:vAlign w:val="center"/>
          </w:tcPr>
          <w:p w14:paraId="70E5657F" w14:textId="77777777" w:rsidR="00A43025" w:rsidRPr="00756E66" w:rsidRDefault="00A43025" w:rsidP="00756E66">
            <w:pPr>
              <w:adjustRightInd w:val="0"/>
              <w:snapToGrid w:val="0"/>
              <w:jc w:val="center"/>
              <w:rPr>
                <w:b/>
              </w:rPr>
            </w:pPr>
          </w:p>
        </w:tc>
        <w:tc>
          <w:tcPr>
            <w:tcW w:w="1843" w:type="dxa"/>
            <w:vMerge/>
            <w:tcBorders>
              <w:top w:val="single" w:sz="8" w:space="0" w:color="auto"/>
              <w:left w:val="nil"/>
              <w:bottom w:val="single" w:sz="4" w:space="0" w:color="auto"/>
              <w:right w:val="nil"/>
            </w:tcBorders>
          </w:tcPr>
          <w:p w14:paraId="2B739DEB" w14:textId="77777777" w:rsidR="00A43025" w:rsidRPr="00756E66" w:rsidRDefault="00A43025" w:rsidP="00756E66">
            <w:pPr>
              <w:adjustRightInd w:val="0"/>
              <w:snapToGrid w:val="0"/>
              <w:jc w:val="center"/>
              <w:rPr>
                <w:b/>
              </w:rPr>
            </w:pPr>
          </w:p>
        </w:tc>
        <w:tc>
          <w:tcPr>
            <w:tcW w:w="2551" w:type="dxa"/>
            <w:gridSpan w:val="5"/>
            <w:tcBorders>
              <w:top w:val="single" w:sz="8" w:space="0" w:color="auto"/>
              <w:left w:val="nil"/>
              <w:bottom w:val="single" w:sz="4" w:space="0" w:color="auto"/>
              <w:right w:val="nil"/>
            </w:tcBorders>
            <w:vAlign w:val="center"/>
          </w:tcPr>
          <w:p w14:paraId="0D7DFFB0" w14:textId="77777777" w:rsidR="00A43025" w:rsidRPr="00756E66" w:rsidRDefault="00A43025" w:rsidP="00756E66">
            <w:pPr>
              <w:adjustRightInd w:val="0"/>
              <w:snapToGrid w:val="0"/>
              <w:jc w:val="center"/>
              <w:rPr>
                <w:b/>
              </w:rPr>
            </w:pPr>
            <w:proofErr w:type="spellStart"/>
            <w:r w:rsidRPr="00756E66">
              <w:rPr>
                <w:b/>
              </w:rPr>
              <w:t>Val.Accuracy</w:t>
            </w:r>
            <w:proofErr w:type="spellEnd"/>
          </w:p>
        </w:tc>
        <w:tc>
          <w:tcPr>
            <w:tcW w:w="2268" w:type="dxa"/>
            <w:gridSpan w:val="2"/>
            <w:tcBorders>
              <w:top w:val="single" w:sz="8" w:space="0" w:color="auto"/>
              <w:left w:val="nil"/>
              <w:bottom w:val="single" w:sz="4" w:space="0" w:color="auto"/>
              <w:right w:val="nil"/>
            </w:tcBorders>
            <w:vAlign w:val="center"/>
          </w:tcPr>
          <w:p w14:paraId="35C6C912" w14:textId="77777777" w:rsidR="00A43025" w:rsidRPr="00756E66" w:rsidRDefault="00A43025" w:rsidP="00756E66">
            <w:pPr>
              <w:adjustRightInd w:val="0"/>
              <w:snapToGrid w:val="0"/>
              <w:jc w:val="center"/>
              <w:rPr>
                <w:b/>
              </w:rPr>
            </w:pPr>
            <w:proofErr w:type="spellStart"/>
            <w:r w:rsidRPr="00756E66">
              <w:rPr>
                <w:b/>
              </w:rPr>
              <w:t>Val.Loss</w:t>
            </w:r>
            <w:proofErr w:type="spellEnd"/>
          </w:p>
        </w:tc>
      </w:tr>
      <w:tr w:rsidR="00A43025" w14:paraId="0D4C38D0" w14:textId="77777777" w:rsidTr="00CC15CA">
        <w:trPr>
          <w:jc w:val="right"/>
        </w:trPr>
        <w:tc>
          <w:tcPr>
            <w:tcW w:w="1276" w:type="dxa"/>
            <w:vMerge w:val="restart"/>
            <w:tcBorders>
              <w:top w:val="single" w:sz="4" w:space="0" w:color="auto"/>
              <w:right w:val="nil"/>
            </w:tcBorders>
            <w:vAlign w:val="center"/>
          </w:tcPr>
          <w:p w14:paraId="311906E0" w14:textId="77777777" w:rsidR="00A43025" w:rsidRPr="001975DF" w:rsidRDefault="00A43025" w:rsidP="00756E66">
            <w:pPr>
              <w:adjustRightInd w:val="0"/>
              <w:snapToGrid w:val="0"/>
              <w:jc w:val="center"/>
            </w:pPr>
            <w:r w:rsidRPr="001975DF">
              <w:lastRenderedPageBreak/>
              <w:t>FoldNet-1</w:t>
            </w:r>
          </w:p>
        </w:tc>
        <w:tc>
          <w:tcPr>
            <w:tcW w:w="1134" w:type="dxa"/>
            <w:tcBorders>
              <w:top w:val="single" w:sz="4" w:space="0" w:color="auto"/>
              <w:left w:val="nil"/>
              <w:bottom w:val="nil"/>
              <w:right w:val="nil"/>
            </w:tcBorders>
          </w:tcPr>
          <w:p w14:paraId="28299E29" w14:textId="77777777" w:rsidR="00A43025" w:rsidRPr="001975DF" w:rsidRDefault="00A43025" w:rsidP="00756E66">
            <w:pPr>
              <w:adjustRightInd w:val="0"/>
              <w:snapToGrid w:val="0"/>
              <w:jc w:val="center"/>
            </w:pPr>
            <w:r w:rsidRPr="001975DF">
              <w:t>16</w:t>
            </w:r>
          </w:p>
        </w:tc>
        <w:tc>
          <w:tcPr>
            <w:tcW w:w="1843" w:type="dxa"/>
            <w:tcBorders>
              <w:top w:val="single" w:sz="4" w:space="0" w:color="auto"/>
              <w:left w:val="nil"/>
              <w:bottom w:val="nil"/>
              <w:right w:val="nil"/>
            </w:tcBorders>
          </w:tcPr>
          <w:p w14:paraId="5FA55C1D"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5CBC0D7" w14:textId="77777777" w:rsidR="00A43025" w:rsidRPr="001975DF" w:rsidRDefault="00A43025" w:rsidP="00756E66">
            <w:pPr>
              <w:adjustRightInd w:val="0"/>
              <w:snapToGrid w:val="0"/>
              <w:jc w:val="center"/>
            </w:pPr>
            <w:r w:rsidRPr="001975DF">
              <w:t>0.8714</w:t>
            </w:r>
          </w:p>
        </w:tc>
        <w:tc>
          <w:tcPr>
            <w:tcW w:w="992" w:type="dxa"/>
            <w:tcBorders>
              <w:top w:val="single" w:sz="4" w:space="0" w:color="auto"/>
              <w:left w:val="nil"/>
              <w:bottom w:val="nil"/>
              <w:right w:val="nil"/>
            </w:tcBorders>
          </w:tcPr>
          <w:p w14:paraId="54B1DF0E" w14:textId="77777777" w:rsidR="00A43025" w:rsidRPr="001975DF" w:rsidRDefault="00A43025" w:rsidP="00756E66">
            <w:pPr>
              <w:adjustRightInd w:val="0"/>
              <w:snapToGrid w:val="0"/>
              <w:jc w:val="center"/>
            </w:pPr>
            <w:r w:rsidRPr="001975DF">
              <w:t>0.8792</w:t>
            </w:r>
          </w:p>
        </w:tc>
        <w:tc>
          <w:tcPr>
            <w:tcW w:w="1276" w:type="dxa"/>
            <w:gridSpan w:val="3"/>
            <w:tcBorders>
              <w:top w:val="single" w:sz="4" w:space="0" w:color="auto"/>
              <w:left w:val="nil"/>
              <w:bottom w:val="nil"/>
              <w:right w:val="nil"/>
            </w:tcBorders>
          </w:tcPr>
          <w:p w14:paraId="46C70BF4" w14:textId="77777777" w:rsidR="00A43025" w:rsidRPr="001975DF" w:rsidRDefault="00A43025" w:rsidP="00756E66">
            <w:pPr>
              <w:adjustRightInd w:val="0"/>
              <w:snapToGrid w:val="0"/>
              <w:jc w:val="center"/>
            </w:pPr>
            <w:r w:rsidRPr="001975DF">
              <w:t>0.4151</w:t>
            </w:r>
          </w:p>
        </w:tc>
        <w:tc>
          <w:tcPr>
            <w:tcW w:w="1275" w:type="dxa"/>
            <w:tcBorders>
              <w:top w:val="single" w:sz="4" w:space="0" w:color="auto"/>
              <w:left w:val="nil"/>
              <w:bottom w:val="nil"/>
              <w:right w:val="nil"/>
            </w:tcBorders>
          </w:tcPr>
          <w:p w14:paraId="5D2270BF" w14:textId="77777777" w:rsidR="00A43025" w:rsidRPr="001975DF" w:rsidRDefault="00A43025" w:rsidP="00756E66">
            <w:pPr>
              <w:adjustRightInd w:val="0"/>
              <w:snapToGrid w:val="0"/>
              <w:jc w:val="center"/>
            </w:pPr>
            <w:r w:rsidRPr="001975DF">
              <w:t>0.3947</w:t>
            </w:r>
          </w:p>
        </w:tc>
      </w:tr>
      <w:tr w:rsidR="00A43025" w14:paraId="37AAA821" w14:textId="77777777" w:rsidTr="00E12D7B">
        <w:trPr>
          <w:jc w:val="right"/>
        </w:trPr>
        <w:tc>
          <w:tcPr>
            <w:tcW w:w="1276" w:type="dxa"/>
            <w:vMerge/>
            <w:tcBorders>
              <w:right w:val="nil"/>
            </w:tcBorders>
            <w:vAlign w:val="center"/>
          </w:tcPr>
          <w:p w14:paraId="402C4CD8"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7E8CC6AB" w14:textId="77777777" w:rsidR="00A43025" w:rsidRPr="001975DF" w:rsidRDefault="00A43025" w:rsidP="00756E66">
            <w:pPr>
              <w:adjustRightInd w:val="0"/>
              <w:snapToGrid w:val="0"/>
              <w:jc w:val="center"/>
            </w:pPr>
            <w:r w:rsidRPr="001975DF">
              <w:t>24</w:t>
            </w:r>
          </w:p>
        </w:tc>
        <w:tc>
          <w:tcPr>
            <w:tcW w:w="1843" w:type="dxa"/>
            <w:tcBorders>
              <w:top w:val="nil"/>
              <w:left w:val="nil"/>
              <w:bottom w:val="nil"/>
              <w:right w:val="nil"/>
            </w:tcBorders>
          </w:tcPr>
          <w:p w14:paraId="79AE83E8" w14:textId="77777777" w:rsidR="00A43025" w:rsidRPr="001975DF" w:rsidRDefault="00A43025" w:rsidP="00756E66">
            <w:pPr>
              <w:adjustRightInd w:val="0"/>
              <w:snapToGrid w:val="0"/>
              <w:jc w:val="center"/>
            </w:pPr>
            <w:r w:rsidRPr="001975DF">
              <w:t>24</w:t>
            </w:r>
          </w:p>
        </w:tc>
        <w:tc>
          <w:tcPr>
            <w:tcW w:w="1276" w:type="dxa"/>
            <w:gridSpan w:val="2"/>
            <w:tcBorders>
              <w:top w:val="nil"/>
              <w:left w:val="nil"/>
              <w:bottom w:val="nil"/>
              <w:right w:val="nil"/>
            </w:tcBorders>
          </w:tcPr>
          <w:p w14:paraId="370749CD" w14:textId="77777777" w:rsidR="00A43025" w:rsidRPr="001975DF" w:rsidRDefault="00A43025" w:rsidP="00756E66">
            <w:pPr>
              <w:adjustRightInd w:val="0"/>
              <w:snapToGrid w:val="0"/>
              <w:jc w:val="center"/>
            </w:pPr>
            <w:r w:rsidRPr="001975DF">
              <w:t>0.8703</w:t>
            </w:r>
          </w:p>
        </w:tc>
        <w:tc>
          <w:tcPr>
            <w:tcW w:w="992" w:type="dxa"/>
            <w:tcBorders>
              <w:top w:val="nil"/>
              <w:left w:val="nil"/>
              <w:bottom w:val="nil"/>
              <w:right w:val="nil"/>
            </w:tcBorders>
          </w:tcPr>
          <w:p w14:paraId="2DA71451" w14:textId="77777777" w:rsidR="00A43025" w:rsidRPr="001975DF" w:rsidRDefault="00A43025" w:rsidP="00756E66">
            <w:pPr>
              <w:adjustRightInd w:val="0"/>
              <w:snapToGrid w:val="0"/>
              <w:jc w:val="center"/>
            </w:pPr>
            <w:r w:rsidRPr="001975DF">
              <w:t>0.8797</w:t>
            </w:r>
          </w:p>
        </w:tc>
        <w:tc>
          <w:tcPr>
            <w:tcW w:w="1276" w:type="dxa"/>
            <w:gridSpan w:val="3"/>
            <w:tcBorders>
              <w:top w:val="nil"/>
              <w:left w:val="nil"/>
              <w:bottom w:val="nil"/>
              <w:right w:val="nil"/>
            </w:tcBorders>
          </w:tcPr>
          <w:p w14:paraId="7DC32EE7" w14:textId="77777777" w:rsidR="00A43025" w:rsidRPr="001975DF" w:rsidRDefault="00A43025" w:rsidP="00756E66">
            <w:pPr>
              <w:adjustRightInd w:val="0"/>
              <w:snapToGrid w:val="0"/>
              <w:jc w:val="center"/>
            </w:pPr>
            <w:r w:rsidRPr="001975DF">
              <w:t>0.4027</w:t>
            </w:r>
          </w:p>
        </w:tc>
        <w:tc>
          <w:tcPr>
            <w:tcW w:w="1275" w:type="dxa"/>
            <w:tcBorders>
              <w:top w:val="nil"/>
              <w:left w:val="nil"/>
              <w:bottom w:val="nil"/>
              <w:right w:val="nil"/>
            </w:tcBorders>
          </w:tcPr>
          <w:p w14:paraId="43EB5F0F" w14:textId="77777777" w:rsidR="00A43025" w:rsidRPr="001975DF" w:rsidRDefault="00A43025" w:rsidP="00756E66">
            <w:pPr>
              <w:adjustRightInd w:val="0"/>
              <w:snapToGrid w:val="0"/>
              <w:jc w:val="center"/>
            </w:pPr>
            <w:r w:rsidRPr="001975DF">
              <w:t>0.4002</w:t>
            </w:r>
          </w:p>
        </w:tc>
      </w:tr>
      <w:tr w:rsidR="00A43025" w14:paraId="39455305" w14:textId="77777777" w:rsidTr="00E12D7B">
        <w:trPr>
          <w:jc w:val="right"/>
        </w:trPr>
        <w:tc>
          <w:tcPr>
            <w:tcW w:w="1276" w:type="dxa"/>
            <w:vMerge/>
            <w:tcBorders>
              <w:right w:val="nil"/>
            </w:tcBorders>
            <w:vAlign w:val="center"/>
          </w:tcPr>
          <w:p w14:paraId="2900C01F"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CD73FB4" w14:textId="77777777" w:rsidR="00A43025" w:rsidRPr="001975DF" w:rsidRDefault="00A43025" w:rsidP="00756E66">
            <w:pPr>
              <w:adjustRightInd w:val="0"/>
              <w:snapToGrid w:val="0"/>
              <w:jc w:val="center"/>
            </w:pPr>
            <w:r w:rsidRPr="001975DF">
              <w:t>32</w:t>
            </w:r>
          </w:p>
        </w:tc>
        <w:tc>
          <w:tcPr>
            <w:tcW w:w="1843" w:type="dxa"/>
            <w:tcBorders>
              <w:top w:val="nil"/>
              <w:left w:val="nil"/>
              <w:bottom w:val="nil"/>
              <w:right w:val="nil"/>
            </w:tcBorders>
          </w:tcPr>
          <w:p w14:paraId="08B39916"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6D049969" w14:textId="77777777" w:rsidR="00A43025" w:rsidRPr="001975DF" w:rsidRDefault="00A43025" w:rsidP="00756E66">
            <w:pPr>
              <w:adjustRightInd w:val="0"/>
              <w:snapToGrid w:val="0"/>
              <w:jc w:val="center"/>
            </w:pPr>
            <w:r w:rsidRPr="001975DF">
              <w:t>0.8696</w:t>
            </w:r>
          </w:p>
        </w:tc>
        <w:tc>
          <w:tcPr>
            <w:tcW w:w="992" w:type="dxa"/>
            <w:tcBorders>
              <w:top w:val="nil"/>
              <w:left w:val="nil"/>
              <w:bottom w:val="nil"/>
              <w:right w:val="nil"/>
            </w:tcBorders>
          </w:tcPr>
          <w:p w14:paraId="647E48BA" w14:textId="77777777" w:rsidR="00A43025" w:rsidRPr="001975DF" w:rsidRDefault="00A43025" w:rsidP="00756E66">
            <w:pPr>
              <w:adjustRightInd w:val="0"/>
              <w:snapToGrid w:val="0"/>
              <w:jc w:val="center"/>
            </w:pPr>
            <w:r w:rsidRPr="001975DF">
              <w:t>0.8730</w:t>
            </w:r>
          </w:p>
        </w:tc>
        <w:tc>
          <w:tcPr>
            <w:tcW w:w="1276" w:type="dxa"/>
            <w:gridSpan w:val="3"/>
            <w:tcBorders>
              <w:top w:val="nil"/>
              <w:left w:val="nil"/>
              <w:bottom w:val="nil"/>
              <w:right w:val="nil"/>
            </w:tcBorders>
          </w:tcPr>
          <w:p w14:paraId="5BB903E0" w14:textId="77777777" w:rsidR="00A43025" w:rsidRPr="001975DF" w:rsidRDefault="00A43025" w:rsidP="00756E66">
            <w:pPr>
              <w:adjustRightInd w:val="0"/>
              <w:snapToGrid w:val="0"/>
              <w:jc w:val="center"/>
            </w:pPr>
            <w:r w:rsidRPr="001975DF">
              <w:t>0.4076</w:t>
            </w:r>
          </w:p>
        </w:tc>
        <w:tc>
          <w:tcPr>
            <w:tcW w:w="1275" w:type="dxa"/>
            <w:tcBorders>
              <w:top w:val="nil"/>
              <w:left w:val="nil"/>
              <w:bottom w:val="nil"/>
              <w:right w:val="nil"/>
            </w:tcBorders>
          </w:tcPr>
          <w:p w14:paraId="63D68F53" w14:textId="77777777" w:rsidR="00A43025" w:rsidRPr="001975DF" w:rsidRDefault="00A43025" w:rsidP="00756E66">
            <w:pPr>
              <w:adjustRightInd w:val="0"/>
              <w:snapToGrid w:val="0"/>
              <w:jc w:val="center"/>
            </w:pPr>
            <w:r w:rsidRPr="001975DF">
              <w:t>0.3982</w:t>
            </w:r>
          </w:p>
        </w:tc>
      </w:tr>
      <w:tr w:rsidR="00A43025" w14:paraId="0D7B553D" w14:textId="77777777" w:rsidTr="00E12D7B">
        <w:trPr>
          <w:jc w:val="right"/>
        </w:trPr>
        <w:tc>
          <w:tcPr>
            <w:tcW w:w="1276" w:type="dxa"/>
            <w:vMerge/>
            <w:tcBorders>
              <w:right w:val="nil"/>
            </w:tcBorders>
            <w:vAlign w:val="center"/>
          </w:tcPr>
          <w:p w14:paraId="338EC7ED"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0798922A" w14:textId="77777777" w:rsidR="00A43025" w:rsidRPr="001975DF" w:rsidRDefault="00A43025" w:rsidP="00756E66">
            <w:pPr>
              <w:adjustRightInd w:val="0"/>
              <w:snapToGrid w:val="0"/>
              <w:jc w:val="center"/>
            </w:pPr>
            <w:r w:rsidRPr="001975DF">
              <w:t>40</w:t>
            </w:r>
          </w:p>
        </w:tc>
        <w:tc>
          <w:tcPr>
            <w:tcW w:w="1843" w:type="dxa"/>
            <w:tcBorders>
              <w:top w:val="nil"/>
              <w:left w:val="nil"/>
              <w:bottom w:val="nil"/>
              <w:right w:val="nil"/>
            </w:tcBorders>
          </w:tcPr>
          <w:p w14:paraId="032BF82E" w14:textId="77777777" w:rsidR="00A43025" w:rsidRPr="001975DF" w:rsidRDefault="00A43025" w:rsidP="00756E66">
            <w:pPr>
              <w:adjustRightInd w:val="0"/>
              <w:snapToGrid w:val="0"/>
              <w:jc w:val="center"/>
            </w:pPr>
            <w:r w:rsidRPr="001975DF">
              <w:t>40</w:t>
            </w:r>
          </w:p>
        </w:tc>
        <w:tc>
          <w:tcPr>
            <w:tcW w:w="1276" w:type="dxa"/>
            <w:gridSpan w:val="2"/>
            <w:tcBorders>
              <w:top w:val="nil"/>
              <w:left w:val="nil"/>
              <w:bottom w:val="nil"/>
              <w:right w:val="nil"/>
            </w:tcBorders>
          </w:tcPr>
          <w:p w14:paraId="48DCA28D" w14:textId="77777777" w:rsidR="00A43025" w:rsidRPr="001975DF" w:rsidRDefault="00A43025" w:rsidP="00756E66">
            <w:pPr>
              <w:adjustRightInd w:val="0"/>
              <w:snapToGrid w:val="0"/>
              <w:jc w:val="center"/>
            </w:pPr>
            <w:r w:rsidRPr="001975DF">
              <w:t>0.8669</w:t>
            </w:r>
          </w:p>
        </w:tc>
        <w:tc>
          <w:tcPr>
            <w:tcW w:w="992" w:type="dxa"/>
            <w:tcBorders>
              <w:top w:val="nil"/>
              <w:left w:val="nil"/>
              <w:bottom w:val="nil"/>
              <w:right w:val="nil"/>
            </w:tcBorders>
          </w:tcPr>
          <w:p w14:paraId="5354CAA6" w14:textId="77777777" w:rsidR="00A43025" w:rsidRPr="001975DF" w:rsidRDefault="00A43025" w:rsidP="00756E66">
            <w:pPr>
              <w:adjustRightInd w:val="0"/>
              <w:snapToGrid w:val="0"/>
              <w:jc w:val="center"/>
            </w:pPr>
            <w:r w:rsidRPr="001975DF">
              <w:t>0.8792</w:t>
            </w:r>
          </w:p>
        </w:tc>
        <w:tc>
          <w:tcPr>
            <w:tcW w:w="1276" w:type="dxa"/>
            <w:gridSpan w:val="3"/>
            <w:tcBorders>
              <w:top w:val="nil"/>
              <w:left w:val="nil"/>
              <w:bottom w:val="nil"/>
              <w:right w:val="nil"/>
            </w:tcBorders>
          </w:tcPr>
          <w:p w14:paraId="76EF2176" w14:textId="77777777" w:rsidR="00A43025" w:rsidRPr="001975DF" w:rsidRDefault="00A43025" w:rsidP="00756E66">
            <w:pPr>
              <w:adjustRightInd w:val="0"/>
              <w:snapToGrid w:val="0"/>
              <w:jc w:val="center"/>
            </w:pPr>
            <w:r w:rsidRPr="001975DF">
              <w:t>0.4200</w:t>
            </w:r>
          </w:p>
        </w:tc>
        <w:tc>
          <w:tcPr>
            <w:tcW w:w="1275" w:type="dxa"/>
            <w:tcBorders>
              <w:top w:val="nil"/>
              <w:left w:val="nil"/>
              <w:bottom w:val="nil"/>
              <w:right w:val="nil"/>
            </w:tcBorders>
          </w:tcPr>
          <w:p w14:paraId="4EE39FEE" w14:textId="77777777" w:rsidR="00A43025" w:rsidRPr="001975DF" w:rsidRDefault="00A43025" w:rsidP="00756E66">
            <w:pPr>
              <w:adjustRightInd w:val="0"/>
              <w:snapToGrid w:val="0"/>
              <w:jc w:val="center"/>
            </w:pPr>
            <w:r w:rsidRPr="001975DF">
              <w:t>0.4186</w:t>
            </w:r>
          </w:p>
        </w:tc>
      </w:tr>
      <w:tr w:rsidR="00A43025" w14:paraId="3D026A31" w14:textId="77777777" w:rsidTr="00CC15CA">
        <w:trPr>
          <w:jc w:val="right"/>
        </w:trPr>
        <w:tc>
          <w:tcPr>
            <w:tcW w:w="1276" w:type="dxa"/>
            <w:vMerge/>
            <w:tcBorders>
              <w:bottom w:val="single" w:sz="4" w:space="0" w:color="auto"/>
              <w:right w:val="nil"/>
            </w:tcBorders>
            <w:vAlign w:val="center"/>
          </w:tcPr>
          <w:p w14:paraId="4F81CE97"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41DF50FF" w14:textId="77777777" w:rsidR="00A43025" w:rsidRPr="001975DF" w:rsidRDefault="00A43025" w:rsidP="00756E66">
            <w:pPr>
              <w:adjustRightInd w:val="0"/>
              <w:snapToGrid w:val="0"/>
              <w:jc w:val="center"/>
            </w:pPr>
            <w:r w:rsidRPr="001975DF">
              <w:t>48</w:t>
            </w:r>
          </w:p>
        </w:tc>
        <w:tc>
          <w:tcPr>
            <w:tcW w:w="1843" w:type="dxa"/>
            <w:tcBorders>
              <w:top w:val="nil"/>
              <w:left w:val="nil"/>
              <w:bottom w:val="single" w:sz="4" w:space="0" w:color="auto"/>
              <w:right w:val="nil"/>
            </w:tcBorders>
          </w:tcPr>
          <w:p w14:paraId="2F330DD2"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4A5FA31" w14:textId="77777777" w:rsidR="00A43025" w:rsidRPr="001975DF" w:rsidRDefault="00A43025" w:rsidP="00756E66">
            <w:pPr>
              <w:adjustRightInd w:val="0"/>
              <w:snapToGrid w:val="0"/>
              <w:jc w:val="center"/>
            </w:pPr>
            <w:r w:rsidRPr="001975DF">
              <w:t>0.8687</w:t>
            </w:r>
          </w:p>
        </w:tc>
        <w:tc>
          <w:tcPr>
            <w:tcW w:w="992" w:type="dxa"/>
            <w:tcBorders>
              <w:top w:val="nil"/>
              <w:left w:val="nil"/>
              <w:bottom w:val="single" w:sz="4" w:space="0" w:color="auto"/>
              <w:right w:val="nil"/>
            </w:tcBorders>
          </w:tcPr>
          <w:p w14:paraId="7E7C1FE2" w14:textId="77777777" w:rsidR="00A43025" w:rsidRPr="001975DF" w:rsidRDefault="00A43025" w:rsidP="00756E66">
            <w:pPr>
              <w:adjustRightInd w:val="0"/>
              <w:snapToGrid w:val="0"/>
              <w:jc w:val="center"/>
            </w:pPr>
            <w:r w:rsidRPr="001975DF">
              <w:t>0.8790</w:t>
            </w:r>
          </w:p>
        </w:tc>
        <w:tc>
          <w:tcPr>
            <w:tcW w:w="1276" w:type="dxa"/>
            <w:gridSpan w:val="3"/>
            <w:tcBorders>
              <w:top w:val="nil"/>
              <w:left w:val="nil"/>
              <w:bottom w:val="single" w:sz="4" w:space="0" w:color="auto"/>
              <w:right w:val="nil"/>
            </w:tcBorders>
          </w:tcPr>
          <w:p w14:paraId="7AE02B7E" w14:textId="77777777" w:rsidR="00A43025" w:rsidRPr="001975DF" w:rsidRDefault="00A43025" w:rsidP="00756E66">
            <w:pPr>
              <w:adjustRightInd w:val="0"/>
              <w:snapToGrid w:val="0"/>
              <w:jc w:val="center"/>
            </w:pPr>
            <w:r w:rsidRPr="001975DF">
              <w:t>0.4022</w:t>
            </w:r>
          </w:p>
        </w:tc>
        <w:tc>
          <w:tcPr>
            <w:tcW w:w="1275" w:type="dxa"/>
            <w:tcBorders>
              <w:top w:val="nil"/>
              <w:left w:val="nil"/>
              <w:bottom w:val="single" w:sz="4" w:space="0" w:color="auto"/>
              <w:right w:val="nil"/>
            </w:tcBorders>
          </w:tcPr>
          <w:p w14:paraId="04F16D80" w14:textId="77777777" w:rsidR="00A43025" w:rsidRPr="001975DF" w:rsidRDefault="00A43025" w:rsidP="00756E66">
            <w:pPr>
              <w:adjustRightInd w:val="0"/>
              <w:snapToGrid w:val="0"/>
              <w:jc w:val="center"/>
            </w:pPr>
            <w:r w:rsidRPr="001975DF">
              <w:t>0.3929</w:t>
            </w:r>
          </w:p>
        </w:tc>
      </w:tr>
      <w:tr w:rsidR="00A43025" w14:paraId="768ACCB7" w14:textId="77777777" w:rsidTr="00CC15CA">
        <w:trPr>
          <w:jc w:val="right"/>
        </w:trPr>
        <w:tc>
          <w:tcPr>
            <w:tcW w:w="1276" w:type="dxa"/>
            <w:vMerge w:val="restart"/>
            <w:tcBorders>
              <w:top w:val="single" w:sz="4" w:space="0" w:color="auto"/>
              <w:right w:val="nil"/>
            </w:tcBorders>
            <w:vAlign w:val="center"/>
          </w:tcPr>
          <w:p w14:paraId="20B0B777" w14:textId="77777777" w:rsidR="00A43025" w:rsidRPr="001975DF" w:rsidRDefault="00A43025" w:rsidP="00756E66">
            <w:pPr>
              <w:adjustRightInd w:val="0"/>
              <w:snapToGrid w:val="0"/>
              <w:jc w:val="center"/>
            </w:pPr>
            <w:r w:rsidRPr="001975DF">
              <w:t>FoldNet-2</w:t>
            </w:r>
          </w:p>
        </w:tc>
        <w:tc>
          <w:tcPr>
            <w:tcW w:w="1134" w:type="dxa"/>
            <w:tcBorders>
              <w:top w:val="single" w:sz="4" w:space="0" w:color="auto"/>
              <w:left w:val="nil"/>
              <w:bottom w:val="nil"/>
              <w:right w:val="nil"/>
            </w:tcBorders>
          </w:tcPr>
          <w:p w14:paraId="367B05A8" w14:textId="77777777" w:rsidR="00A43025" w:rsidRPr="001975DF" w:rsidRDefault="00A43025" w:rsidP="00756E66">
            <w:pPr>
              <w:adjustRightInd w:val="0"/>
              <w:snapToGrid w:val="0"/>
              <w:jc w:val="center"/>
            </w:pPr>
            <w:r w:rsidRPr="001975DF">
              <w:t>16</w:t>
            </w:r>
          </w:p>
        </w:tc>
        <w:tc>
          <w:tcPr>
            <w:tcW w:w="1843" w:type="dxa"/>
            <w:tcBorders>
              <w:top w:val="single" w:sz="4" w:space="0" w:color="auto"/>
              <w:left w:val="nil"/>
              <w:bottom w:val="nil"/>
              <w:right w:val="nil"/>
            </w:tcBorders>
          </w:tcPr>
          <w:p w14:paraId="2894C511"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E58D824" w14:textId="77777777" w:rsidR="00A43025" w:rsidRPr="001975DF" w:rsidRDefault="00A43025" w:rsidP="00756E66">
            <w:pPr>
              <w:adjustRightInd w:val="0"/>
              <w:snapToGrid w:val="0"/>
              <w:jc w:val="center"/>
            </w:pPr>
            <w:r w:rsidRPr="001975DF">
              <w:t>0.8804</w:t>
            </w:r>
          </w:p>
        </w:tc>
        <w:tc>
          <w:tcPr>
            <w:tcW w:w="992" w:type="dxa"/>
            <w:tcBorders>
              <w:top w:val="single" w:sz="4" w:space="0" w:color="auto"/>
              <w:left w:val="nil"/>
              <w:bottom w:val="nil"/>
              <w:right w:val="nil"/>
            </w:tcBorders>
          </w:tcPr>
          <w:p w14:paraId="6168DB68" w14:textId="77777777" w:rsidR="00A43025" w:rsidRPr="001975DF" w:rsidRDefault="00A43025" w:rsidP="00756E66">
            <w:pPr>
              <w:adjustRightInd w:val="0"/>
              <w:snapToGrid w:val="0"/>
              <w:jc w:val="center"/>
            </w:pPr>
            <w:r w:rsidRPr="001975DF">
              <w:t>0.8866</w:t>
            </w:r>
          </w:p>
        </w:tc>
        <w:tc>
          <w:tcPr>
            <w:tcW w:w="1276" w:type="dxa"/>
            <w:gridSpan w:val="3"/>
            <w:tcBorders>
              <w:top w:val="single" w:sz="4" w:space="0" w:color="auto"/>
              <w:left w:val="nil"/>
              <w:bottom w:val="nil"/>
              <w:right w:val="nil"/>
            </w:tcBorders>
          </w:tcPr>
          <w:p w14:paraId="0EB60837" w14:textId="77777777" w:rsidR="00A43025" w:rsidRPr="001975DF" w:rsidRDefault="00A43025" w:rsidP="00756E66">
            <w:pPr>
              <w:adjustRightInd w:val="0"/>
              <w:snapToGrid w:val="0"/>
              <w:jc w:val="center"/>
            </w:pPr>
            <w:r w:rsidRPr="001975DF">
              <w:t>0.3857</w:t>
            </w:r>
          </w:p>
        </w:tc>
        <w:tc>
          <w:tcPr>
            <w:tcW w:w="1275" w:type="dxa"/>
            <w:tcBorders>
              <w:top w:val="single" w:sz="4" w:space="0" w:color="auto"/>
              <w:left w:val="nil"/>
              <w:bottom w:val="nil"/>
              <w:right w:val="nil"/>
            </w:tcBorders>
          </w:tcPr>
          <w:p w14:paraId="7865DAE0" w14:textId="77777777" w:rsidR="00A43025" w:rsidRPr="001975DF" w:rsidRDefault="00A43025" w:rsidP="00756E66">
            <w:pPr>
              <w:adjustRightInd w:val="0"/>
              <w:snapToGrid w:val="0"/>
              <w:jc w:val="center"/>
            </w:pPr>
            <w:r w:rsidRPr="001975DF">
              <w:t>0.3733</w:t>
            </w:r>
          </w:p>
        </w:tc>
      </w:tr>
      <w:tr w:rsidR="00A43025" w14:paraId="39BF68B3" w14:textId="77777777" w:rsidTr="00E12D7B">
        <w:trPr>
          <w:jc w:val="right"/>
        </w:trPr>
        <w:tc>
          <w:tcPr>
            <w:tcW w:w="1276" w:type="dxa"/>
            <w:vMerge/>
            <w:tcBorders>
              <w:right w:val="nil"/>
            </w:tcBorders>
            <w:vAlign w:val="center"/>
          </w:tcPr>
          <w:p w14:paraId="45DC86BC"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3829B6AF" w14:textId="77777777" w:rsidR="00A43025" w:rsidRPr="001975DF" w:rsidRDefault="00A43025" w:rsidP="00756E66">
            <w:pPr>
              <w:adjustRightInd w:val="0"/>
              <w:snapToGrid w:val="0"/>
              <w:jc w:val="center"/>
              <w:rPr>
                <w:b/>
              </w:rPr>
            </w:pPr>
            <w:r w:rsidRPr="001975DF">
              <w:rPr>
                <w:b/>
              </w:rPr>
              <w:t>24</w:t>
            </w:r>
          </w:p>
        </w:tc>
        <w:tc>
          <w:tcPr>
            <w:tcW w:w="1843" w:type="dxa"/>
            <w:tcBorders>
              <w:top w:val="nil"/>
              <w:left w:val="nil"/>
              <w:bottom w:val="nil"/>
              <w:right w:val="nil"/>
            </w:tcBorders>
          </w:tcPr>
          <w:p w14:paraId="33522FFE" w14:textId="77777777" w:rsidR="00A43025" w:rsidRPr="001975DF" w:rsidRDefault="00A43025" w:rsidP="00756E66">
            <w:pPr>
              <w:adjustRightInd w:val="0"/>
              <w:snapToGrid w:val="0"/>
              <w:jc w:val="center"/>
              <w:rPr>
                <w:b/>
              </w:rPr>
            </w:pPr>
            <w:r w:rsidRPr="001975DF">
              <w:rPr>
                <w:b/>
              </w:rPr>
              <w:t>24</w:t>
            </w:r>
          </w:p>
        </w:tc>
        <w:tc>
          <w:tcPr>
            <w:tcW w:w="1276" w:type="dxa"/>
            <w:gridSpan w:val="2"/>
            <w:tcBorders>
              <w:top w:val="nil"/>
              <w:left w:val="nil"/>
              <w:bottom w:val="nil"/>
              <w:right w:val="nil"/>
            </w:tcBorders>
          </w:tcPr>
          <w:p w14:paraId="7307E3A2" w14:textId="77777777" w:rsidR="00A43025" w:rsidRPr="001975DF" w:rsidRDefault="00A43025" w:rsidP="00756E66">
            <w:pPr>
              <w:adjustRightInd w:val="0"/>
              <w:snapToGrid w:val="0"/>
              <w:jc w:val="center"/>
            </w:pPr>
            <w:r w:rsidRPr="001975DF">
              <w:t>0.8757</w:t>
            </w:r>
          </w:p>
        </w:tc>
        <w:tc>
          <w:tcPr>
            <w:tcW w:w="992" w:type="dxa"/>
            <w:tcBorders>
              <w:top w:val="nil"/>
              <w:left w:val="nil"/>
              <w:bottom w:val="nil"/>
              <w:right w:val="nil"/>
            </w:tcBorders>
          </w:tcPr>
          <w:p w14:paraId="10B4BF2E" w14:textId="77777777" w:rsidR="00A43025" w:rsidRPr="001975DF" w:rsidRDefault="00A43025" w:rsidP="00756E66">
            <w:pPr>
              <w:adjustRightInd w:val="0"/>
              <w:snapToGrid w:val="0"/>
              <w:jc w:val="center"/>
              <w:rPr>
                <w:b/>
              </w:rPr>
            </w:pPr>
            <w:r w:rsidRPr="001975DF">
              <w:rPr>
                <w:b/>
                <w:color w:val="000000" w:themeColor="text1"/>
              </w:rPr>
              <w:t>0.9049</w:t>
            </w:r>
          </w:p>
        </w:tc>
        <w:tc>
          <w:tcPr>
            <w:tcW w:w="1276" w:type="dxa"/>
            <w:gridSpan w:val="3"/>
            <w:tcBorders>
              <w:top w:val="nil"/>
              <w:left w:val="nil"/>
              <w:bottom w:val="nil"/>
              <w:right w:val="nil"/>
            </w:tcBorders>
          </w:tcPr>
          <w:p w14:paraId="01170EF9" w14:textId="77777777" w:rsidR="00A43025" w:rsidRPr="001975DF" w:rsidRDefault="00A43025" w:rsidP="00756E66">
            <w:pPr>
              <w:adjustRightInd w:val="0"/>
              <w:snapToGrid w:val="0"/>
              <w:jc w:val="center"/>
            </w:pPr>
            <w:r w:rsidRPr="001975DF">
              <w:t>0.4079</w:t>
            </w:r>
          </w:p>
        </w:tc>
        <w:tc>
          <w:tcPr>
            <w:tcW w:w="1275" w:type="dxa"/>
            <w:tcBorders>
              <w:top w:val="nil"/>
              <w:left w:val="nil"/>
              <w:bottom w:val="nil"/>
              <w:right w:val="nil"/>
            </w:tcBorders>
          </w:tcPr>
          <w:p w14:paraId="6CA60FF7" w14:textId="77777777" w:rsidR="00A43025" w:rsidRPr="001975DF" w:rsidRDefault="00A43025" w:rsidP="00756E66">
            <w:pPr>
              <w:adjustRightInd w:val="0"/>
              <w:snapToGrid w:val="0"/>
              <w:jc w:val="center"/>
              <w:rPr>
                <w:b/>
              </w:rPr>
            </w:pPr>
            <w:r w:rsidRPr="001975DF">
              <w:rPr>
                <w:b/>
                <w:color w:val="000000" w:themeColor="text1"/>
              </w:rPr>
              <w:t>0.3789</w:t>
            </w:r>
          </w:p>
        </w:tc>
      </w:tr>
      <w:tr w:rsidR="00A43025" w14:paraId="043CE40B" w14:textId="77777777" w:rsidTr="00E12D7B">
        <w:trPr>
          <w:jc w:val="right"/>
        </w:trPr>
        <w:tc>
          <w:tcPr>
            <w:tcW w:w="1276" w:type="dxa"/>
            <w:vMerge/>
            <w:tcBorders>
              <w:right w:val="nil"/>
            </w:tcBorders>
            <w:vAlign w:val="center"/>
          </w:tcPr>
          <w:p w14:paraId="7F2064AE"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8C35642" w14:textId="77777777" w:rsidR="00A43025" w:rsidRPr="001975DF" w:rsidRDefault="00A43025" w:rsidP="00756E66">
            <w:pPr>
              <w:adjustRightInd w:val="0"/>
              <w:snapToGrid w:val="0"/>
              <w:jc w:val="center"/>
            </w:pPr>
            <w:r w:rsidRPr="001975DF">
              <w:t>32</w:t>
            </w:r>
          </w:p>
        </w:tc>
        <w:tc>
          <w:tcPr>
            <w:tcW w:w="1843" w:type="dxa"/>
            <w:tcBorders>
              <w:top w:val="nil"/>
              <w:left w:val="nil"/>
              <w:bottom w:val="nil"/>
              <w:right w:val="nil"/>
            </w:tcBorders>
          </w:tcPr>
          <w:p w14:paraId="18D0DCF3"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1FB907E2" w14:textId="77777777" w:rsidR="00A43025" w:rsidRPr="001975DF" w:rsidRDefault="00A43025" w:rsidP="00756E66">
            <w:pPr>
              <w:adjustRightInd w:val="0"/>
              <w:snapToGrid w:val="0"/>
              <w:jc w:val="center"/>
              <w:rPr>
                <w:color w:val="000000" w:themeColor="text1"/>
              </w:rPr>
            </w:pPr>
            <w:r w:rsidRPr="001975DF">
              <w:rPr>
                <w:color w:val="000000" w:themeColor="text1"/>
              </w:rPr>
              <w:t>0.8787</w:t>
            </w:r>
          </w:p>
        </w:tc>
        <w:tc>
          <w:tcPr>
            <w:tcW w:w="992" w:type="dxa"/>
            <w:tcBorders>
              <w:top w:val="nil"/>
              <w:left w:val="nil"/>
              <w:bottom w:val="nil"/>
              <w:right w:val="nil"/>
            </w:tcBorders>
          </w:tcPr>
          <w:p w14:paraId="18702605" w14:textId="77777777" w:rsidR="00A43025" w:rsidRPr="001975DF" w:rsidRDefault="00A43025" w:rsidP="00756E66">
            <w:pPr>
              <w:adjustRightInd w:val="0"/>
              <w:snapToGrid w:val="0"/>
              <w:jc w:val="center"/>
              <w:rPr>
                <w:color w:val="FF0000"/>
              </w:rPr>
            </w:pPr>
            <w:r w:rsidRPr="001975DF">
              <w:rPr>
                <w:color w:val="000000" w:themeColor="text1"/>
              </w:rPr>
              <w:t>0.8879</w:t>
            </w:r>
          </w:p>
        </w:tc>
        <w:tc>
          <w:tcPr>
            <w:tcW w:w="1276" w:type="dxa"/>
            <w:gridSpan w:val="3"/>
            <w:tcBorders>
              <w:top w:val="nil"/>
              <w:left w:val="nil"/>
              <w:bottom w:val="nil"/>
              <w:right w:val="nil"/>
            </w:tcBorders>
          </w:tcPr>
          <w:p w14:paraId="216F5B25" w14:textId="77777777" w:rsidR="00A43025" w:rsidRPr="001975DF" w:rsidRDefault="00A43025" w:rsidP="00756E66">
            <w:pPr>
              <w:adjustRightInd w:val="0"/>
              <w:snapToGrid w:val="0"/>
              <w:jc w:val="center"/>
            </w:pPr>
            <w:r w:rsidRPr="001975DF">
              <w:t>0.4182</w:t>
            </w:r>
          </w:p>
        </w:tc>
        <w:tc>
          <w:tcPr>
            <w:tcW w:w="1275" w:type="dxa"/>
            <w:tcBorders>
              <w:top w:val="nil"/>
              <w:left w:val="nil"/>
              <w:bottom w:val="nil"/>
              <w:right w:val="nil"/>
            </w:tcBorders>
          </w:tcPr>
          <w:p w14:paraId="48085F4D" w14:textId="77777777" w:rsidR="00A43025" w:rsidRPr="001975DF" w:rsidRDefault="00A43025" w:rsidP="00756E66">
            <w:pPr>
              <w:adjustRightInd w:val="0"/>
              <w:snapToGrid w:val="0"/>
              <w:jc w:val="center"/>
            </w:pPr>
            <w:r w:rsidRPr="001975DF">
              <w:rPr>
                <w:color w:val="000000" w:themeColor="text1"/>
              </w:rPr>
              <w:t>0.3959</w:t>
            </w:r>
          </w:p>
        </w:tc>
      </w:tr>
      <w:tr w:rsidR="00A43025" w14:paraId="290C0A85" w14:textId="77777777" w:rsidTr="00E12D7B">
        <w:trPr>
          <w:jc w:val="right"/>
        </w:trPr>
        <w:tc>
          <w:tcPr>
            <w:tcW w:w="1276" w:type="dxa"/>
            <w:vMerge/>
            <w:tcBorders>
              <w:right w:val="nil"/>
            </w:tcBorders>
            <w:vAlign w:val="center"/>
          </w:tcPr>
          <w:p w14:paraId="2F053005"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7510083B" w14:textId="77777777" w:rsidR="00A43025" w:rsidRPr="001975DF" w:rsidRDefault="00A43025" w:rsidP="00756E66">
            <w:pPr>
              <w:adjustRightInd w:val="0"/>
              <w:snapToGrid w:val="0"/>
              <w:jc w:val="center"/>
            </w:pPr>
            <w:r w:rsidRPr="001975DF">
              <w:t>40</w:t>
            </w:r>
          </w:p>
        </w:tc>
        <w:tc>
          <w:tcPr>
            <w:tcW w:w="1843" w:type="dxa"/>
            <w:tcBorders>
              <w:top w:val="nil"/>
              <w:left w:val="nil"/>
              <w:bottom w:val="nil"/>
              <w:right w:val="nil"/>
            </w:tcBorders>
          </w:tcPr>
          <w:p w14:paraId="0318A62A" w14:textId="77777777" w:rsidR="00A43025" w:rsidRPr="001975DF" w:rsidRDefault="00A43025" w:rsidP="00756E66">
            <w:pPr>
              <w:adjustRightInd w:val="0"/>
              <w:snapToGrid w:val="0"/>
              <w:jc w:val="center"/>
            </w:pPr>
            <w:r w:rsidRPr="001975DF">
              <w:t>40</w:t>
            </w:r>
          </w:p>
        </w:tc>
        <w:tc>
          <w:tcPr>
            <w:tcW w:w="1276" w:type="dxa"/>
            <w:gridSpan w:val="2"/>
            <w:tcBorders>
              <w:top w:val="nil"/>
              <w:left w:val="nil"/>
              <w:bottom w:val="nil"/>
              <w:right w:val="nil"/>
            </w:tcBorders>
          </w:tcPr>
          <w:p w14:paraId="63AB4DEE" w14:textId="77777777" w:rsidR="00A43025" w:rsidRPr="001975DF" w:rsidRDefault="00A43025" w:rsidP="00756E66">
            <w:pPr>
              <w:adjustRightInd w:val="0"/>
              <w:snapToGrid w:val="0"/>
              <w:jc w:val="center"/>
            </w:pPr>
            <w:r w:rsidRPr="001975DF">
              <w:t>0.8714</w:t>
            </w:r>
          </w:p>
        </w:tc>
        <w:tc>
          <w:tcPr>
            <w:tcW w:w="992" w:type="dxa"/>
            <w:tcBorders>
              <w:top w:val="nil"/>
              <w:left w:val="nil"/>
              <w:bottom w:val="nil"/>
              <w:right w:val="nil"/>
            </w:tcBorders>
          </w:tcPr>
          <w:p w14:paraId="3DD997E7" w14:textId="77777777" w:rsidR="00A43025" w:rsidRPr="001975DF" w:rsidRDefault="00A43025" w:rsidP="00756E66">
            <w:pPr>
              <w:adjustRightInd w:val="0"/>
              <w:snapToGrid w:val="0"/>
              <w:jc w:val="center"/>
            </w:pPr>
            <w:r w:rsidRPr="001975DF">
              <w:t>0.8870</w:t>
            </w:r>
          </w:p>
        </w:tc>
        <w:tc>
          <w:tcPr>
            <w:tcW w:w="1276" w:type="dxa"/>
            <w:gridSpan w:val="3"/>
            <w:tcBorders>
              <w:top w:val="nil"/>
              <w:left w:val="nil"/>
              <w:bottom w:val="nil"/>
              <w:right w:val="nil"/>
            </w:tcBorders>
          </w:tcPr>
          <w:p w14:paraId="5FA54DBC" w14:textId="77777777" w:rsidR="00A43025" w:rsidRPr="001975DF" w:rsidRDefault="00A43025" w:rsidP="00756E66">
            <w:pPr>
              <w:adjustRightInd w:val="0"/>
              <w:snapToGrid w:val="0"/>
              <w:jc w:val="center"/>
            </w:pPr>
            <w:r w:rsidRPr="001975DF">
              <w:t>0.4080</w:t>
            </w:r>
          </w:p>
        </w:tc>
        <w:tc>
          <w:tcPr>
            <w:tcW w:w="1275" w:type="dxa"/>
            <w:tcBorders>
              <w:top w:val="nil"/>
              <w:left w:val="nil"/>
              <w:bottom w:val="nil"/>
              <w:right w:val="nil"/>
            </w:tcBorders>
          </w:tcPr>
          <w:p w14:paraId="63A416D0" w14:textId="77777777" w:rsidR="00A43025" w:rsidRPr="001975DF" w:rsidRDefault="00A43025" w:rsidP="00756E66">
            <w:pPr>
              <w:adjustRightInd w:val="0"/>
              <w:snapToGrid w:val="0"/>
              <w:jc w:val="center"/>
            </w:pPr>
            <w:r w:rsidRPr="001975DF">
              <w:t>0.4065</w:t>
            </w:r>
          </w:p>
        </w:tc>
      </w:tr>
      <w:tr w:rsidR="00A43025" w14:paraId="13C01713" w14:textId="77777777" w:rsidTr="00E12D7B">
        <w:trPr>
          <w:jc w:val="right"/>
        </w:trPr>
        <w:tc>
          <w:tcPr>
            <w:tcW w:w="1276" w:type="dxa"/>
            <w:vMerge/>
            <w:tcBorders>
              <w:right w:val="nil"/>
            </w:tcBorders>
            <w:vAlign w:val="center"/>
          </w:tcPr>
          <w:p w14:paraId="4DFC6BCE"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67C08F5B" w14:textId="77777777" w:rsidR="00A43025" w:rsidRPr="001975DF" w:rsidRDefault="00A43025" w:rsidP="00756E66">
            <w:pPr>
              <w:adjustRightInd w:val="0"/>
              <w:snapToGrid w:val="0"/>
              <w:jc w:val="center"/>
            </w:pPr>
            <w:r w:rsidRPr="001975DF">
              <w:t>48</w:t>
            </w:r>
          </w:p>
        </w:tc>
        <w:tc>
          <w:tcPr>
            <w:tcW w:w="1843" w:type="dxa"/>
            <w:tcBorders>
              <w:top w:val="nil"/>
              <w:left w:val="nil"/>
              <w:bottom w:val="single" w:sz="4" w:space="0" w:color="auto"/>
              <w:right w:val="nil"/>
            </w:tcBorders>
          </w:tcPr>
          <w:p w14:paraId="614887DF"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369172D8" w14:textId="77777777" w:rsidR="00A43025" w:rsidRPr="001975DF" w:rsidRDefault="00A43025" w:rsidP="00756E66">
            <w:pPr>
              <w:adjustRightInd w:val="0"/>
              <w:snapToGrid w:val="0"/>
              <w:jc w:val="center"/>
            </w:pPr>
            <w:r w:rsidRPr="001975DF">
              <w:t>0.8719</w:t>
            </w:r>
          </w:p>
        </w:tc>
        <w:tc>
          <w:tcPr>
            <w:tcW w:w="992" w:type="dxa"/>
            <w:tcBorders>
              <w:top w:val="nil"/>
              <w:left w:val="nil"/>
              <w:bottom w:val="single" w:sz="4" w:space="0" w:color="auto"/>
              <w:right w:val="nil"/>
            </w:tcBorders>
          </w:tcPr>
          <w:p w14:paraId="04EF937A" w14:textId="77777777" w:rsidR="00A43025" w:rsidRPr="001975DF" w:rsidRDefault="00A43025" w:rsidP="00756E66">
            <w:pPr>
              <w:adjustRightInd w:val="0"/>
              <w:snapToGrid w:val="0"/>
              <w:jc w:val="center"/>
            </w:pPr>
            <w:r w:rsidRPr="001975DF">
              <w:t>0.8846</w:t>
            </w:r>
          </w:p>
        </w:tc>
        <w:tc>
          <w:tcPr>
            <w:tcW w:w="1276" w:type="dxa"/>
            <w:gridSpan w:val="3"/>
            <w:tcBorders>
              <w:top w:val="nil"/>
              <w:left w:val="nil"/>
              <w:bottom w:val="single" w:sz="4" w:space="0" w:color="auto"/>
              <w:right w:val="nil"/>
            </w:tcBorders>
          </w:tcPr>
          <w:p w14:paraId="75F95BFA" w14:textId="77777777" w:rsidR="00A43025" w:rsidRPr="001975DF" w:rsidRDefault="00A43025" w:rsidP="00756E66">
            <w:pPr>
              <w:adjustRightInd w:val="0"/>
              <w:snapToGrid w:val="0"/>
              <w:jc w:val="center"/>
            </w:pPr>
            <w:r w:rsidRPr="001975DF">
              <w:t>0.4082</w:t>
            </w:r>
          </w:p>
        </w:tc>
        <w:tc>
          <w:tcPr>
            <w:tcW w:w="1275" w:type="dxa"/>
            <w:tcBorders>
              <w:top w:val="nil"/>
              <w:left w:val="nil"/>
              <w:bottom w:val="single" w:sz="4" w:space="0" w:color="auto"/>
              <w:right w:val="nil"/>
            </w:tcBorders>
          </w:tcPr>
          <w:p w14:paraId="7A4A698C" w14:textId="77777777" w:rsidR="00A43025" w:rsidRPr="001975DF" w:rsidRDefault="00A43025" w:rsidP="00756E66">
            <w:pPr>
              <w:adjustRightInd w:val="0"/>
              <w:snapToGrid w:val="0"/>
              <w:jc w:val="center"/>
            </w:pPr>
            <w:r w:rsidRPr="001975DF">
              <w:t>0.4065</w:t>
            </w:r>
          </w:p>
        </w:tc>
      </w:tr>
      <w:tr w:rsidR="00A43025" w14:paraId="5846CD8F" w14:textId="77777777" w:rsidTr="00E12D7B">
        <w:trPr>
          <w:jc w:val="right"/>
        </w:trPr>
        <w:tc>
          <w:tcPr>
            <w:tcW w:w="1276" w:type="dxa"/>
            <w:vMerge w:val="restart"/>
            <w:tcBorders>
              <w:right w:val="nil"/>
            </w:tcBorders>
            <w:vAlign w:val="center"/>
          </w:tcPr>
          <w:p w14:paraId="4B41E714" w14:textId="77777777" w:rsidR="00A43025" w:rsidRPr="001975DF" w:rsidRDefault="00A43025" w:rsidP="00756E66">
            <w:pPr>
              <w:adjustRightInd w:val="0"/>
              <w:snapToGrid w:val="0"/>
              <w:jc w:val="center"/>
            </w:pPr>
            <w:r w:rsidRPr="001975DF">
              <w:t>FoldNet-3</w:t>
            </w:r>
          </w:p>
        </w:tc>
        <w:tc>
          <w:tcPr>
            <w:tcW w:w="1134" w:type="dxa"/>
            <w:tcBorders>
              <w:top w:val="single" w:sz="4" w:space="0" w:color="auto"/>
              <w:left w:val="nil"/>
              <w:bottom w:val="nil"/>
              <w:right w:val="nil"/>
            </w:tcBorders>
          </w:tcPr>
          <w:p w14:paraId="3A4AC66E" w14:textId="77777777" w:rsidR="00A43025" w:rsidRPr="001975DF" w:rsidRDefault="00A43025" w:rsidP="00756E66">
            <w:pPr>
              <w:adjustRightInd w:val="0"/>
              <w:snapToGrid w:val="0"/>
              <w:jc w:val="center"/>
            </w:pPr>
            <w:r w:rsidRPr="001975DF">
              <w:t>8</w:t>
            </w:r>
          </w:p>
        </w:tc>
        <w:tc>
          <w:tcPr>
            <w:tcW w:w="1843" w:type="dxa"/>
            <w:tcBorders>
              <w:top w:val="single" w:sz="4" w:space="0" w:color="auto"/>
              <w:left w:val="nil"/>
              <w:bottom w:val="nil"/>
              <w:right w:val="nil"/>
            </w:tcBorders>
          </w:tcPr>
          <w:p w14:paraId="61AB2D78"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7EFC47AE" w14:textId="77777777" w:rsidR="00A43025" w:rsidRPr="001975DF" w:rsidRDefault="00A43025" w:rsidP="00756E66">
            <w:pPr>
              <w:adjustRightInd w:val="0"/>
              <w:snapToGrid w:val="0"/>
              <w:jc w:val="center"/>
            </w:pPr>
            <w:r w:rsidRPr="001975DF">
              <w:t>0.8681</w:t>
            </w:r>
          </w:p>
        </w:tc>
        <w:tc>
          <w:tcPr>
            <w:tcW w:w="992" w:type="dxa"/>
            <w:tcBorders>
              <w:top w:val="single" w:sz="4" w:space="0" w:color="auto"/>
              <w:left w:val="nil"/>
              <w:bottom w:val="nil"/>
              <w:right w:val="nil"/>
            </w:tcBorders>
          </w:tcPr>
          <w:p w14:paraId="2F56DE6A" w14:textId="77777777" w:rsidR="00A43025" w:rsidRPr="001975DF" w:rsidRDefault="00A43025" w:rsidP="00756E66">
            <w:pPr>
              <w:adjustRightInd w:val="0"/>
              <w:snapToGrid w:val="0"/>
              <w:jc w:val="center"/>
            </w:pPr>
            <w:r w:rsidRPr="001975DF">
              <w:t>0.8910</w:t>
            </w:r>
          </w:p>
        </w:tc>
        <w:tc>
          <w:tcPr>
            <w:tcW w:w="1276" w:type="dxa"/>
            <w:gridSpan w:val="3"/>
            <w:tcBorders>
              <w:top w:val="single" w:sz="4" w:space="0" w:color="auto"/>
              <w:left w:val="nil"/>
              <w:bottom w:val="nil"/>
              <w:right w:val="nil"/>
            </w:tcBorders>
          </w:tcPr>
          <w:p w14:paraId="329F5A41" w14:textId="77777777" w:rsidR="00A43025" w:rsidRPr="001975DF" w:rsidRDefault="00A43025" w:rsidP="00756E66">
            <w:pPr>
              <w:adjustRightInd w:val="0"/>
              <w:snapToGrid w:val="0"/>
              <w:jc w:val="center"/>
            </w:pPr>
            <w:r w:rsidRPr="001975DF">
              <w:t>0.4053</w:t>
            </w:r>
          </w:p>
        </w:tc>
        <w:tc>
          <w:tcPr>
            <w:tcW w:w="1275" w:type="dxa"/>
            <w:tcBorders>
              <w:top w:val="single" w:sz="4" w:space="0" w:color="auto"/>
              <w:left w:val="nil"/>
              <w:bottom w:val="nil"/>
              <w:right w:val="nil"/>
            </w:tcBorders>
          </w:tcPr>
          <w:p w14:paraId="26564FF9" w14:textId="77777777" w:rsidR="00A43025" w:rsidRPr="001975DF" w:rsidRDefault="00A43025" w:rsidP="00756E66">
            <w:pPr>
              <w:adjustRightInd w:val="0"/>
              <w:snapToGrid w:val="0"/>
              <w:jc w:val="center"/>
            </w:pPr>
            <w:r w:rsidRPr="001975DF">
              <w:t>0.3981</w:t>
            </w:r>
          </w:p>
        </w:tc>
      </w:tr>
      <w:tr w:rsidR="00A43025" w14:paraId="648E6F9F" w14:textId="77777777" w:rsidTr="00E12D7B">
        <w:trPr>
          <w:jc w:val="right"/>
        </w:trPr>
        <w:tc>
          <w:tcPr>
            <w:tcW w:w="1276" w:type="dxa"/>
            <w:vMerge/>
            <w:tcBorders>
              <w:right w:val="nil"/>
            </w:tcBorders>
            <w:vAlign w:val="center"/>
          </w:tcPr>
          <w:p w14:paraId="2F48D971"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8CA8C82" w14:textId="77777777" w:rsidR="00A43025" w:rsidRPr="001975DF" w:rsidRDefault="00A43025" w:rsidP="00756E66">
            <w:pPr>
              <w:adjustRightInd w:val="0"/>
              <w:snapToGrid w:val="0"/>
              <w:jc w:val="center"/>
            </w:pPr>
            <w:r w:rsidRPr="001975DF">
              <w:t>9</w:t>
            </w:r>
          </w:p>
        </w:tc>
        <w:tc>
          <w:tcPr>
            <w:tcW w:w="1843" w:type="dxa"/>
            <w:tcBorders>
              <w:top w:val="nil"/>
              <w:left w:val="nil"/>
              <w:bottom w:val="nil"/>
              <w:right w:val="nil"/>
            </w:tcBorders>
          </w:tcPr>
          <w:p w14:paraId="2D7D2381" w14:textId="77777777" w:rsidR="00A43025" w:rsidRPr="001975DF" w:rsidRDefault="00A43025" w:rsidP="00756E66">
            <w:pPr>
              <w:adjustRightInd w:val="0"/>
              <w:snapToGrid w:val="0"/>
              <w:jc w:val="center"/>
            </w:pPr>
            <w:r w:rsidRPr="001975DF">
              <w:t>18</w:t>
            </w:r>
          </w:p>
        </w:tc>
        <w:tc>
          <w:tcPr>
            <w:tcW w:w="1276" w:type="dxa"/>
            <w:gridSpan w:val="2"/>
            <w:tcBorders>
              <w:top w:val="nil"/>
              <w:left w:val="nil"/>
              <w:bottom w:val="nil"/>
              <w:right w:val="nil"/>
            </w:tcBorders>
          </w:tcPr>
          <w:p w14:paraId="34C7E242" w14:textId="77777777" w:rsidR="00A43025" w:rsidRPr="001975DF" w:rsidRDefault="00A43025" w:rsidP="00756E66">
            <w:pPr>
              <w:adjustRightInd w:val="0"/>
              <w:snapToGrid w:val="0"/>
              <w:jc w:val="center"/>
            </w:pPr>
            <w:r w:rsidRPr="001975DF">
              <w:t>0.8828</w:t>
            </w:r>
          </w:p>
        </w:tc>
        <w:tc>
          <w:tcPr>
            <w:tcW w:w="992" w:type="dxa"/>
            <w:tcBorders>
              <w:top w:val="nil"/>
              <w:left w:val="nil"/>
              <w:bottom w:val="nil"/>
              <w:right w:val="nil"/>
            </w:tcBorders>
          </w:tcPr>
          <w:p w14:paraId="733FC202" w14:textId="77777777" w:rsidR="00A43025" w:rsidRPr="001975DF" w:rsidRDefault="00A43025" w:rsidP="00756E66">
            <w:pPr>
              <w:adjustRightInd w:val="0"/>
              <w:snapToGrid w:val="0"/>
              <w:jc w:val="center"/>
            </w:pPr>
            <w:r w:rsidRPr="001975DF">
              <w:t>0.8836</w:t>
            </w:r>
          </w:p>
        </w:tc>
        <w:tc>
          <w:tcPr>
            <w:tcW w:w="1276" w:type="dxa"/>
            <w:gridSpan w:val="3"/>
            <w:tcBorders>
              <w:top w:val="nil"/>
              <w:left w:val="nil"/>
              <w:bottom w:val="nil"/>
              <w:right w:val="nil"/>
            </w:tcBorders>
          </w:tcPr>
          <w:p w14:paraId="7002C43B" w14:textId="77777777" w:rsidR="00A43025" w:rsidRPr="001975DF" w:rsidRDefault="00A43025" w:rsidP="00756E66">
            <w:pPr>
              <w:adjustRightInd w:val="0"/>
              <w:snapToGrid w:val="0"/>
              <w:jc w:val="center"/>
            </w:pPr>
            <w:r w:rsidRPr="001975DF">
              <w:t>0.3879</w:t>
            </w:r>
          </w:p>
        </w:tc>
        <w:tc>
          <w:tcPr>
            <w:tcW w:w="1275" w:type="dxa"/>
            <w:tcBorders>
              <w:top w:val="nil"/>
              <w:left w:val="nil"/>
              <w:bottom w:val="nil"/>
              <w:right w:val="nil"/>
            </w:tcBorders>
          </w:tcPr>
          <w:p w14:paraId="352EEEDD" w14:textId="77777777" w:rsidR="00A43025" w:rsidRPr="001975DF" w:rsidRDefault="00A43025" w:rsidP="00756E66">
            <w:pPr>
              <w:adjustRightInd w:val="0"/>
              <w:snapToGrid w:val="0"/>
              <w:jc w:val="center"/>
            </w:pPr>
            <w:r w:rsidRPr="001975DF">
              <w:t>0.3850</w:t>
            </w:r>
          </w:p>
        </w:tc>
      </w:tr>
      <w:tr w:rsidR="00A43025" w14:paraId="68EAFA81" w14:textId="77777777" w:rsidTr="00CC15CA">
        <w:trPr>
          <w:jc w:val="right"/>
        </w:trPr>
        <w:tc>
          <w:tcPr>
            <w:tcW w:w="1276" w:type="dxa"/>
            <w:vMerge/>
            <w:tcBorders>
              <w:right w:val="nil"/>
            </w:tcBorders>
            <w:vAlign w:val="center"/>
          </w:tcPr>
          <w:p w14:paraId="475D10B6"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5856E9D0" w14:textId="77777777" w:rsidR="00A43025" w:rsidRPr="001975DF" w:rsidRDefault="00A43025" w:rsidP="00756E66">
            <w:pPr>
              <w:adjustRightInd w:val="0"/>
              <w:snapToGrid w:val="0"/>
              <w:jc w:val="center"/>
            </w:pPr>
            <w:r w:rsidRPr="001975DF">
              <w:t>12</w:t>
            </w:r>
          </w:p>
        </w:tc>
        <w:tc>
          <w:tcPr>
            <w:tcW w:w="1843" w:type="dxa"/>
            <w:tcBorders>
              <w:top w:val="nil"/>
              <w:left w:val="nil"/>
              <w:bottom w:val="nil"/>
              <w:right w:val="nil"/>
            </w:tcBorders>
          </w:tcPr>
          <w:p w14:paraId="1954A648" w14:textId="77777777" w:rsidR="00A43025" w:rsidRPr="001975DF" w:rsidRDefault="00A43025" w:rsidP="00756E66">
            <w:pPr>
              <w:adjustRightInd w:val="0"/>
              <w:snapToGrid w:val="0"/>
              <w:jc w:val="center"/>
            </w:pPr>
            <w:r w:rsidRPr="001975DF">
              <w:t>24</w:t>
            </w:r>
          </w:p>
        </w:tc>
        <w:tc>
          <w:tcPr>
            <w:tcW w:w="1276" w:type="dxa"/>
            <w:gridSpan w:val="2"/>
            <w:tcBorders>
              <w:top w:val="nil"/>
              <w:left w:val="nil"/>
              <w:bottom w:val="nil"/>
              <w:right w:val="nil"/>
            </w:tcBorders>
          </w:tcPr>
          <w:p w14:paraId="5F7BEA33" w14:textId="77777777" w:rsidR="00A43025" w:rsidRPr="001975DF" w:rsidRDefault="00A43025" w:rsidP="00756E66">
            <w:pPr>
              <w:adjustRightInd w:val="0"/>
              <w:snapToGrid w:val="0"/>
              <w:jc w:val="center"/>
            </w:pPr>
            <w:r w:rsidRPr="001975DF">
              <w:t>0.8706</w:t>
            </w:r>
          </w:p>
        </w:tc>
        <w:tc>
          <w:tcPr>
            <w:tcW w:w="992" w:type="dxa"/>
            <w:tcBorders>
              <w:top w:val="nil"/>
              <w:left w:val="nil"/>
              <w:bottom w:val="nil"/>
              <w:right w:val="nil"/>
            </w:tcBorders>
          </w:tcPr>
          <w:p w14:paraId="2FD4A2C2" w14:textId="77777777" w:rsidR="00A43025" w:rsidRPr="001975DF" w:rsidRDefault="00A43025" w:rsidP="00756E66">
            <w:pPr>
              <w:adjustRightInd w:val="0"/>
              <w:snapToGrid w:val="0"/>
              <w:jc w:val="center"/>
            </w:pPr>
            <w:r w:rsidRPr="001975DF">
              <w:t>0.8807</w:t>
            </w:r>
          </w:p>
        </w:tc>
        <w:tc>
          <w:tcPr>
            <w:tcW w:w="1276" w:type="dxa"/>
            <w:gridSpan w:val="3"/>
            <w:tcBorders>
              <w:top w:val="nil"/>
              <w:left w:val="nil"/>
              <w:bottom w:val="nil"/>
              <w:right w:val="nil"/>
            </w:tcBorders>
          </w:tcPr>
          <w:p w14:paraId="0B74CC77" w14:textId="77777777" w:rsidR="00A43025" w:rsidRPr="001975DF" w:rsidRDefault="00A43025" w:rsidP="00756E66">
            <w:pPr>
              <w:adjustRightInd w:val="0"/>
              <w:snapToGrid w:val="0"/>
              <w:jc w:val="center"/>
            </w:pPr>
            <w:r w:rsidRPr="001975DF">
              <w:t>0.4079</w:t>
            </w:r>
          </w:p>
        </w:tc>
        <w:tc>
          <w:tcPr>
            <w:tcW w:w="1275" w:type="dxa"/>
            <w:tcBorders>
              <w:top w:val="nil"/>
              <w:left w:val="nil"/>
              <w:bottom w:val="nil"/>
              <w:right w:val="nil"/>
            </w:tcBorders>
          </w:tcPr>
          <w:p w14:paraId="1AD4987F" w14:textId="77777777" w:rsidR="00A43025" w:rsidRPr="001975DF" w:rsidRDefault="00A43025" w:rsidP="00756E66">
            <w:pPr>
              <w:adjustRightInd w:val="0"/>
              <w:snapToGrid w:val="0"/>
              <w:jc w:val="center"/>
            </w:pPr>
            <w:r w:rsidRPr="001975DF">
              <w:t>0.3957</w:t>
            </w:r>
          </w:p>
        </w:tc>
      </w:tr>
      <w:tr w:rsidR="00A43025" w14:paraId="1D5215F4" w14:textId="77777777" w:rsidTr="00CC15CA">
        <w:trPr>
          <w:jc w:val="right"/>
        </w:trPr>
        <w:tc>
          <w:tcPr>
            <w:tcW w:w="1276" w:type="dxa"/>
            <w:vMerge/>
            <w:tcBorders>
              <w:right w:val="nil"/>
            </w:tcBorders>
            <w:vAlign w:val="center"/>
          </w:tcPr>
          <w:p w14:paraId="199913D0"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2099CA16" w14:textId="77777777" w:rsidR="00A43025" w:rsidRPr="001975DF" w:rsidRDefault="00A43025" w:rsidP="00756E66">
            <w:pPr>
              <w:adjustRightInd w:val="0"/>
              <w:snapToGrid w:val="0"/>
              <w:jc w:val="center"/>
              <w:rPr>
                <w:b/>
              </w:rPr>
            </w:pPr>
            <w:r w:rsidRPr="001975DF">
              <w:rPr>
                <w:b/>
              </w:rPr>
              <w:t>13</w:t>
            </w:r>
          </w:p>
        </w:tc>
        <w:tc>
          <w:tcPr>
            <w:tcW w:w="1843" w:type="dxa"/>
            <w:tcBorders>
              <w:top w:val="nil"/>
              <w:left w:val="nil"/>
              <w:bottom w:val="nil"/>
              <w:right w:val="nil"/>
            </w:tcBorders>
          </w:tcPr>
          <w:p w14:paraId="46EA7852" w14:textId="77777777" w:rsidR="00A43025" w:rsidRPr="001975DF" w:rsidRDefault="00A43025" w:rsidP="00756E66">
            <w:pPr>
              <w:adjustRightInd w:val="0"/>
              <w:snapToGrid w:val="0"/>
              <w:jc w:val="center"/>
              <w:rPr>
                <w:b/>
              </w:rPr>
            </w:pPr>
            <w:r w:rsidRPr="001975DF">
              <w:rPr>
                <w:b/>
              </w:rPr>
              <w:t>26</w:t>
            </w:r>
          </w:p>
        </w:tc>
        <w:tc>
          <w:tcPr>
            <w:tcW w:w="1276" w:type="dxa"/>
            <w:gridSpan w:val="2"/>
            <w:tcBorders>
              <w:top w:val="nil"/>
              <w:left w:val="nil"/>
              <w:bottom w:val="nil"/>
              <w:right w:val="nil"/>
            </w:tcBorders>
          </w:tcPr>
          <w:p w14:paraId="2C16C2D3" w14:textId="77777777" w:rsidR="00A43025" w:rsidRPr="001975DF" w:rsidRDefault="00A43025" w:rsidP="00756E66">
            <w:pPr>
              <w:adjustRightInd w:val="0"/>
              <w:snapToGrid w:val="0"/>
              <w:jc w:val="center"/>
            </w:pPr>
            <w:r w:rsidRPr="001975DF">
              <w:t>0.8787</w:t>
            </w:r>
          </w:p>
        </w:tc>
        <w:tc>
          <w:tcPr>
            <w:tcW w:w="992" w:type="dxa"/>
            <w:tcBorders>
              <w:top w:val="nil"/>
              <w:left w:val="nil"/>
              <w:bottom w:val="nil"/>
              <w:right w:val="nil"/>
            </w:tcBorders>
          </w:tcPr>
          <w:p w14:paraId="003CD4C0" w14:textId="77777777" w:rsidR="00A43025" w:rsidRPr="001975DF" w:rsidRDefault="00A43025" w:rsidP="00756E66">
            <w:pPr>
              <w:adjustRightInd w:val="0"/>
              <w:snapToGrid w:val="0"/>
              <w:jc w:val="center"/>
            </w:pPr>
            <w:r w:rsidRPr="001975DF">
              <w:rPr>
                <w:color w:val="000000" w:themeColor="text1"/>
              </w:rPr>
              <w:t>0.8801</w:t>
            </w:r>
          </w:p>
        </w:tc>
        <w:tc>
          <w:tcPr>
            <w:tcW w:w="1276" w:type="dxa"/>
            <w:gridSpan w:val="3"/>
            <w:tcBorders>
              <w:top w:val="nil"/>
              <w:left w:val="nil"/>
              <w:bottom w:val="nil"/>
              <w:right w:val="nil"/>
            </w:tcBorders>
          </w:tcPr>
          <w:p w14:paraId="38BA70CA" w14:textId="77777777" w:rsidR="00A43025" w:rsidRPr="001975DF" w:rsidRDefault="00A43025" w:rsidP="00756E66">
            <w:pPr>
              <w:adjustRightInd w:val="0"/>
              <w:snapToGrid w:val="0"/>
              <w:jc w:val="center"/>
            </w:pPr>
            <w:r w:rsidRPr="001975DF">
              <w:t>0.4031</w:t>
            </w:r>
          </w:p>
        </w:tc>
        <w:tc>
          <w:tcPr>
            <w:tcW w:w="1275" w:type="dxa"/>
            <w:tcBorders>
              <w:top w:val="nil"/>
              <w:left w:val="nil"/>
              <w:bottom w:val="nil"/>
              <w:right w:val="nil"/>
            </w:tcBorders>
          </w:tcPr>
          <w:p w14:paraId="6385C136" w14:textId="77777777" w:rsidR="00A43025" w:rsidRPr="001975DF" w:rsidRDefault="00A43025" w:rsidP="00756E66">
            <w:pPr>
              <w:adjustRightInd w:val="0"/>
              <w:snapToGrid w:val="0"/>
              <w:jc w:val="center"/>
            </w:pPr>
            <w:r w:rsidRPr="001975DF">
              <w:t>0.3995</w:t>
            </w:r>
          </w:p>
        </w:tc>
      </w:tr>
      <w:tr w:rsidR="00A43025" w14:paraId="19359AB3" w14:textId="77777777" w:rsidTr="00CC15CA">
        <w:trPr>
          <w:jc w:val="right"/>
        </w:trPr>
        <w:tc>
          <w:tcPr>
            <w:tcW w:w="1276" w:type="dxa"/>
            <w:vMerge/>
            <w:tcBorders>
              <w:right w:val="nil"/>
            </w:tcBorders>
            <w:vAlign w:val="center"/>
          </w:tcPr>
          <w:p w14:paraId="7120E33E"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5BAA4CE" w14:textId="77777777" w:rsidR="00A43025" w:rsidRPr="001975DF" w:rsidRDefault="00A43025" w:rsidP="00756E66">
            <w:pPr>
              <w:adjustRightInd w:val="0"/>
              <w:snapToGrid w:val="0"/>
              <w:jc w:val="center"/>
            </w:pPr>
            <w:r w:rsidRPr="001975DF">
              <w:t>16</w:t>
            </w:r>
          </w:p>
        </w:tc>
        <w:tc>
          <w:tcPr>
            <w:tcW w:w="1843" w:type="dxa"/>
            <w:tcBorders>
              <w:top w:val="nil"/>
              <w:left w:val="nil"/>
              <w:bottom w:val="nil"/>
              <w:right w:val="nil"/>
            </w:tcBorders>
          </w:tcPr>
          <w:p w14:paraId="3451403D"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2C1A2FFD" w14:textId="77777777" w:rsidR="00A43025" w:rsidRPr="001975DF" w:rsidRDefault="00A43025" w:rsidP="00756E66">
            <w:pPr>
              <w:adjustRightInd w:val="0"/>
              <w:snapToGrid w:val="0"/>
              <w:jc w:val="center"/>
            </w:pPr>
            <w:r w:rsidRPr="001975DF">
              <w:t>0.8736</w:t>
            </w:r>
          </w:p>
        </w:tc>
        <w:tc>
          <w:tcPr>
            <w:tcW w:w="992" w:type="dxa"/>
            <w:tcBorders>
              <w:top w:val="nil"/>
              <w:left w:val="nil"/>
              <w:bottom w:val="nil"/>
              <w:right w:val="nil"/>
            </w:tcBorders>
          </w:tcPr>
          <w:p w14:paraId="03AFCFDC" w14:textId="77777777" w:rsidR="00A43025" w:rsidRPr="001975DF" w:rsidRDefault="00A43025" w:rsidP="00756E66">
            <w:pPr>
              <w:adjustRightInd w:val="0"/>
              <w:snapToGrid w:val="0"/>
              <w:jc w:val="center"/>
            </w:pPr>
            <w:r w:rsidRPr="001975DF">
              <w:t>0.8900</w:t>
            </w:r>
          </w:p>
        </w:tc>
        <w:tc>
          <w:tcPr>
            <w:tcW w:w="1276" w:type="dxa"/>
            <w:gridSpan w:val="3"/>
            <w:tcBorders>
              <w:top w:val="nil"/>
              <w:left w:val="nil"/>
              <w:bottom w:val="nil"/>
              <w:right w:val="nil"/>
            </w:tcBorders>
          </w:tcPr>
          <w:p w14:paraId="0AC5E153" w14:textId="77777777" w:rsidR="00A43025" w:rsidRPr="001975DF" w:rsidRDefault="00A43025" w:rsidP="00756E66">
            <w:pPr>
              <w:adjustRightInd w:val="0"/>
              <w:snapToGrid w:val="0"/>
              <w:jc w:val="center"/>
            </w:pPr>
            <w:r w:rsidRPr="001975DF">
              <w:t>0.4105</w:t>
            </w:r>
          </w:p>
        </w:tc>
        <w:tc>
          <w:tcPr>
            <w:tcW w:w="1275" w:type="dxa"/>
            <w:tcBorders>
              <w:top w:val="nil"/>
              <w:left w:val="nil"/>
              <w:bottom w:val="nil"/>
              <w:right w:val="nil"/>
            </w:tcBorders>
          </w:tcPr>
          <w:p w14:paraId="6461DBAE" w14:textId="77777777" w:rsidR="00A43025" w:rsidRPr="001975DF" w:rsidRDefault="00A43025" w:rsidP="00756E66">
            <w:pPr>
              <w:adjustRightInd w:val="0"/>
              <w:snapToGrid w:val="0"/>
              <w:jc w:val="center"/>
            </w:pPr>
            <w:r w:rsidRPr="001975DF">
              <w:t>0.3857</w:t>
            </w:r>
          </w:p>
        </w:tc>
      </w:tr>
      <w:tr w:rsidR="00A43025" w14:paraId="0948E3EA" w14:textId="77777777" w:rsidTr="00E12D7B">
        <w:trPr>
          <w:jc w:val="right"/>
        </w:trPr>
        <w:tc>
          <w:tcPr>
            <w:tcW w:w="1276" w:type="dxa"/>
            <w:vMerge/>
            <w:tcBorders>
              <w:right w:val="nil"/>
            </w:tcBorders>
            <w:vAlign w:val="center"/>
          </w:tcPr>
          <w:p w14:paraId="387C7B80"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A9AB95D" w14:textId="77777777" w:rsidR="00A43025" w:rsidRPr="001975DF" w:rsidRDefault="00A43025" w:rsidP="00756E66">
            <w:pPr>
              <w:adjustRightInd w:val="0"/>
              <w:snapToGrid w:val="0"/>
              <w:jc w:val="center"/>
            </w:pPr>
            <w:r w:rsidRPr="001975DF">
              <w:t>17</w:t>
            </w:r>
          </w:p>
        </w:tc>
        <w:tc>
          <w:tcPr>
            <w:tcW w:w="1843" w:type="dxa"/>
            <w:tcBorders>
              <w:top w:val="nil"/>
              <w:left w:val="nil"/>
              <w:bottom w:val="nil"/>
              <w:right w:val="nil"/>
            </w:tcBorders>
          </w:tcPr>
          <w:p w14:paraId="3CC5F2C9" w14:textId="77777777" w:rsidR="00A43025" w:rsidRPr="001975DF" w:rsidRDefault="00A43025" w:rsidP="00756E66">
            <w:pPr>
              <w:adjustRightInd w:val="0"/>
              <w:snapToGrid w:val="0"/>
              <w:jc w:val="center"/>
            </w:pPr>
            <w:r w:rsidRPr="001975DF">
              <w:t>34</w:t>
            </w:r>
          </w:p>
        </w:tc>
        <w:tc>
          <w:tcPr>
            <w:tcW w:w="1276" w:type="dxa"/>
            <w:gridSpan w:val="2"/>
            <w:tcBorders>
              <w:top w:val="nil"/>
              <w:left w:val="nil"/>
              <w:bottom w:val="nil"/>
              <w:right w:val="nil"/>
            </w:tcBorders>
          </w:tcPr>
          <w:p w14:paraId="10FFE63C" w14:textId="77777777" w:rsidR="00A43025" w:rsidRPr="001975DF" w:rsidRDefault="00A43025" w:rsidP="00756E66">
            <w:pPr>
              <w:adjustRightInd w:val="0"/>
              <w:snapToGrid w:val="0"/>
              <w:jc w:val="center"/>
            </w:pPr>
            <w:r w:rsidRPr="001975DF">
              <w:t>0.8810</w:t>
            </w:r>
          </w:p>
        </w:tc>
        <w:tc>
          <w:tcPr>
            <w:tcW w:w="992" w:type="dxa"/>
            <w:tcBorders>
              <w:top w:val="nil"/>
              <w:left w:val="nil"/>
              <w:bottom w:val="nil"/>
              <w:right w:val="nil"/>
            </w:tcBorders>
          </w:tcPr>
          <w:p w14:paraId="44303DC6" w14:textId="77777777" w:rsidR="00A43025" w:rsidRPr="001975DF" w:rsidRDefault="00A43025" w:rsidP="00756E66">
            <w:pPr>
              <w:adjustRightInd w:val="0"/>
              <w:snapToGrid w:val="0"/>
              <w:jc w:val="center"/>
            </w:pPr>
            <w:r w:rsidRPr="001975DF">
              <w:t>0.8834</w:t>
            </w:r>
          </w:p>
        </w:tc>
        <w:tc>
          <w:tcPr>
            <w:tcW w:w="1276" w:type="dxa"/>
            <w:gridSpan w:val="3"/>
            <w:tcBorders>
              <w:top w:val="nil"/>
              <w:left w:val="nil"/>
              <w:bottom w:val="nil"/>
              <w:right w:val="nil"/>
            </w:tcBorders>
          </w:tcPr>
          <w:p w14:paraId="09BEB4B1" w14:textId="77777777" w:rsidR="00A43025" w:rsidRPr="001975DF" w:rsidRDefault="00A43025" w:rsidP="00756E66">
            <w:pPr>
              <w:adjustRightInd w:val="0"/>
              <w:snapToGrid w:val="0"/>
              <w:jc w:val="center"/>
            </w:pPr>
            <w:r w:rsidRPr="001975DF">
              <w:t>0.4023</w:t>
            </w:r>
          </w:p>
        </w:tc>
        <w:tc>
          <w:tcPr>
            <w:tcW w:w="1275" w:type="dxa"/>
            <w:tcBorders>
              <w:top w:val="nil"/>
              <w:left w:val="nil"/>
              <w:bottom w:val="nil"/>
              <w:right w:val="nil"/>
            </w:tcBorders>
          </w:tcPr>
          <w:p w14:paraId="7426A305" w14:textId="77777777" w:rsidR="00A43025" w:rsidRPr="001975DF" w:rsidRDefault="00A43025" w:rsidP="00756E66">
            <w:pPr>
              <w:adjustRightInd w:val="0"/>
              <w:snapToGrid w:val="0"/>
              <w:jc w:val="center"/>
            </w:pPr>
            <w:r w:rsidRPr="001975DF">
              <w:t>0.3987</w:t>
            </w:r>
          </w:p>
        </w:tc>
      </w:tr>
      <w:tr w:rsidR="00A43025" w:rsidRPr="00576238" w14:paraId="0C8E7020" w14:textId="77777777" w:rsidTr="00923B11">
        <w:trPr>
          <w:jc w:val="right"/>
        </w:trPr>
        <w:tc>
          <w:tcPr>
            <w:tcW w:w="1276" w:type="dxa"/>
            <w:vMerge/>
            <w:tcBorders>
              <w:bottom w:val="single" w:sz="4" w:space="0" w:color="auto"/>
              <w:right w:val="nil"/>
            </w:tcBorders>
            <w:vAlign w:val="center"/>
          </w:tcPr>
          <w:p w14:paraId="4C5C4D77"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0C14B6AF" w14:textId="77777777" w:rsidR="00A43025" w:rsidRPr="001975DF" w:rsidRDefault="00A43025" w:rsidP="00756E66">
            <w:pPr>
              <w:adjustRightInd w:val="0"/>
              <w:snapToGrid w:val="0"/>
              <w:jc w:val="center"/>
            </w:pPr>
            <w:r w:rsidRPr="001975DF">
              <w:t>24</w:t>
            </w:r>
          </w:p>
        </w:tc>
        <w:tc>
          <w:tcPr>
            <w:tcW w:w="1843" w:type="dxa"/>
            <w:tcBorders>
              <w:top w:val="nil"/>
              <w:left w:val="nil"/>
              <w:bottom w:val="single" w:sz="4" w:space="0" w:color="auto"/>
              <w:right w:val="nil"/>
            </w:tcBorders>
          </w:tcPr>
          <w:p w14:paraId="11B112FF"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13275AF" w14:textId="77777777" w:rsidR="00A43025" w:rsidRPr="001975DF" w:rsidRDefault="00A43025" w:rsidP="00756E66">
            <w:pPr>
              <w:adjustRightInd w:val="0"/>
              <w:snapToGrid w:val="0"/>
              <w:jc w:val="center"/>
            </w:pPr>
            <w:r w:rsidRPr="001975DF">
              <w:t>0.8745</w:t>
            </w:r>
          </w:p>
        </w:tc>
        <w:tc>
          <w:tcPr>
            <w:tcW w:w="992" w:type="dxa"/>
            <w:tcBorders>
              <w:top w:val="nil"/>
              <w:left w:val="nil"/>
              <w:bottom w:val="single" w:sz="4" w:space="0" w:color="auto"/>
              <w:right w:val="nil"/>
            </w:tcBorders>
          </w:tcPr>
          <w:p w14:paraId="17D9AB7E" w14:textId="77777777" w:rsidR="00A43025" w:rsidRPr="001975DF" w:rsidRDefault="00A43025" w:rsidP="00756E66">
            <w:pPr>
              <w:adjustRightInd w:val="0"/>
              <w:snapToGrid w:val="0"/>
              <w:jc w:val="center"/>
            </w:pPr>
            <w:r w:rsidRPr="001975DF">
              <w:rPr>
                <w:color w:val="000000" w:themeColor="text1"/>
              </w:rPr>
              <w:t>0.8801</w:t>
            </w:r>
          </w:p>
        </w:tc>
        <w:tc>
          <w:tcPr>
            <w:tcW w:w="1276" w:type="dxa"/>
            <w:gridSpan w:val="3"/>
            <w:tcBorders>
              <w:top w:val="nil"/>
              <w:left w:val="nil"/>
              <w:bottom w:val="single" w:sz="4" w:space="0" w:color="auto"/>
              <w:right w:val="nil"/>
            </w:tcBorders>
          </w:tcPr>
          <w:p w14:paraId="1494D05A" w14:textId="77777777" w:rsidR="00A43025" w:rsidRPr="001975DF" w:rsidRDefault="00A43025" w:rsidP="00756E66">
            <w:pPr>
              <w:adjustRightInd w:val="0"/>
              <w:snapToGrid w:val="0"/>
              <w:jc w:val="center"/>
            </w:pPr>
            <w:r w:rsidRPr="001975DF">
              <w:t>0.4143</w:t>
            </w:r>
          </w:p>
        </w:tc>
        <w:tc>
          <w:tcPr>
            <w:tcW w:w="1275" w:type="dxa"/>
            <w:tcBorders>
              <w:top w:val="nil"/>
              <w:left w:val="nil"/>
              <w:bottom w:val="single" w:sz="4" w:space="0" w:color="auto"/>
              <w:right w:val="nil"/>
            </w:tcBorders>
          </w:tcPr>
          <w:p w14:paraId="2C09BC6D" w14:textId="77777777" w:rsidR="00A43025" w:rsidRPr="001975DF" w:rsidRDefault="00A43025" w:rsidP="00756E66">
            <w:pPr>
              <w:adjustRightInd w:val="0"/>
              <w:snapToGrid w:val="0"/>
              <w:jc w:val="center"/>
              <w:rPr>
                <w:color w:val="FF0000"/>
              </w:rPr>
            </w:pPr>
            <w:r w:rsidRPr="001975DF">
              <w:rPr>
                <w:color w:val="000000" w:themeColor="text1"/>
              </w:rPr>
              <w:t>0.4009</w:t>
            </w:r>
          </w:p>
        </w:tc>
      </w:tr>
      <w:tr w:rsidR="00A43025" w14:paraId="1537C46F" w14:textId="77777777" w:rsidTr="00E12D7B">
        <w:trPr>
          <w:jc w:val="right"/>
        </w:trPr>
        <w:tc>
          <w:tcPr>
            <w:tcW w:w="1276" w:type="dxa"/>
            <w:vMerge w:val="restart"/>
            <w:tcBorders>
              <w:top w:val="single" w:sz="4" w:space="0" w:color="auto"/>
              <w:right w:val="nil"/>
            </w:tcBorders>
            <w:vAlign w:val="center"/>
          </w:tcPr>
          <w:p w14:paraId="4F703CE3" w14:textId="77777777" w:rsidR="00A43025" w:rsidRPr="001975DF" w:rsidRDefault="00A43025" w:rsidP="00756E66">
            <w:pPr>
              <w:adjustRightInd w:val="0"/>
              <w:snapToGrid w:val="0"/>
              <w:jc w:val="center"/>
            </w:pPr>
            <w:r w:rsidRPr="001975DF">
              <w:t>FoldNet-4</w:t>
            </w:r>
          </w:p>
        </w:tc>
        <w:tc>
          <w:tcPr>
            <w:tcW w:w="1134" w:type="dxa"/>
            <w:tcBorders>
              <w:top w:val="single" w:sz="4" w:space="0" w:color="auto"/>
              <w:left w:val="nil"/>
              <w:bottom w:val="nil"/>
              <w:right w:val="nil"/>
            </w:tcBorders>
          </w:tcPr>
          <w:p w14:paraId="1FDCB253" w14:textId="77777777" w:rsidR="00A43025" w:rsidRPr="001975DF" w:rsidRDefault="00A43025" w:rsidP="00AB2C4E">
            <w:pPr>
              <w:adjustRightInd w:val="0"/>
              <w:snapToGrid w:val="0"/>
              <w:jc w:val="center"/>
            </w:pPr>
            <w:r w:rsidRPr="001975DF">
              <w:t>5</w:t>
            </w:r>
          </w:p>
        </w:tc>
        <w:tc>
          <w:tcPr>
            <w:tcW w:w="1843" w:type="dxa"/>
            <w:tcBorders>
              <w:top w:val="single" w:sz="4" w:space="0" w:color="auto"/>
              <w:left w:val="nil"/>
              <w:bottom w:val="nil"/>
              <w:right w:val="nil"/>
            </w:tcBorders>
          </w:tcPr>
          <w:p w14:paraId="70B1D62B" w14:textId="77777777" w:rsidR="00A43025" w:rsidRPr="001975DF" w:rsidRDefault="00A43025" w:rsidP="00AB2C4E">
            <w:pPr>
              <w:adjustRightInd w:val="0"/>
              <w:snapToGrid w:val="0"/>
              <w:jc w:val="center"/>
            </w:pPr>
            <w:r w:rsidRPr="001975DF">
              <w:t>15</w:t>
            </w:r>
          </w:p>
        </w:tc>
        <w:tc>
          <w:tcPr>
            <w:tcW w:w="1276" w:type="dxa"/>
            <w:gridSpan w:val="2"/>
            <w:tcBorders>
              <w:top w:val="single" w:sz="4" w:space="0" w:color="auto"/>
              <w:left w:val="nil"/>
              <w:bottom w:val="nil"/>
              <w:right w:val="nil"/>
            </w:tcBorders>
          </w:tcPr>
          <w:p w14:paraId="71721C6A" w14:textId="77777777" w:rsidR="00A43025" w:rsidRPr="001975DF" w:rsidRDefault="00A43025" w:rsidP="00AB2C4E">
            <w:pPr>
              <w:adjustRightInd w:val="0"/>
              <w:snapToGrid w:val="0"/>
              <w:jc w:val="center"/>
            </w:pPr>
            <w:r w:rsidRPr="001975DF">
              <w:t>0.8774</w:t>
            </w:r>
          </w:p>
        </w:tc>
        <w:tc>
          <w:tcPr>
            <w:tcW w:w="992" w:type="dxa"/>
            <w:tcBorders>
              <w:top w:val="single" w:sz="4" w:space="0" w:color="auto"/>
              <w:left w:val="nil"/>
              <w:bottom w:val="nil"/>
              <w:right w:val="nil"/>
            </w:tcBorders>
          </w:tcPr>
          <w:p w14:paraId="41B904D2" w14:textId="77777777" w:rsidR="00A43025" w:rsidRPr="001975DF" w:rsidRDefault="00A43025" w:rsidP="00AB2C4E">
            <w:pPr>
              <w:adjustRightInd w:val="0"/>
              <w:snapToGrid w:val="0"/>
              <w:jc w:val="center"/>
            </w:pPr>
            <w:r w:rsidRPr="001975DF">
              <w:t>0.8856</w:t>
            </w:r>
          </w:p>
        </w:tc>
        <w:tc>
          <w:tcPr>
            <w:tcW w:w="1276" w:type="dxa"/>
            <w:gridSpan w:val="3"/>
            <w:tcBorders>
              <w:top w:val="single" w:sz="4" w:space="0" w:color="auto"/>
              <w:left w:val="nil"/>
              <w:bottom w:val="nil"/>
              <w:right w:val="nil"/>
            </w:tcBorders>
          </w:tcPr>
          <w:p w14:paraId="71FABEEF" w14:textId="77777777" w:rsidR="00A43025" w:rsidRPr="001975DF" w:rsidRDefault="00A43025" w:rsidP="00AB2C4E">
            <w:pPr>
              <w:adjustRightInd w:val="0"/>
              <w:snapToGrid w:val="0"/>
              <w:jc w:val="center"/>
            </w:pPr>
            <w:r w:rsidRPr="001975DF">
              <w:t>0.3945</w:t>
            </w:r>
          </w:p>
        </w:tc>
        <w:tc>
          <w:tcPr>
            <w:tcW w:w="1275" w:type="dxa"/>
            <w:tcBorders>
              <w:top w:val="single" w:sz="4" w:space="0" w:color="auto"/>
              <w:left w:val="nil"/>
              <w:bottom w:val="nil"/>
              <w:right w:val="nil"/>
            </w:tcBorders>
          </w:tcPr>
          <w:p w14:paraId="3B7BBE13" w14:textId="77777777" w:rsidR="00A43025" w:rsidRPr="001975DF" w:rsidRDefault="00A43025" w:rsidP="00AB2C4E">
            <w:pPr>
              <w:adjustRightInd w:val="0"/>
              <w:snapToGrid w:val="0"/>
              <w:jc w:val="center"/>
            </w:pPr>
            <w:r w:rsidRPr="001975DF">
              <w:t>0.3850</w:t>
            </w:r>
          </w:p>
        </w:tc>
      </w:tr>
      <w:tr w:rsidR="00A43025" w14:paraId="61EC9C94" w14:textId="77777777" w:rsidTr="00E12D7B">
        <w:trPr>
          <w:jc w:val="right"/>
        </w:trPr>
        <w:tc>
          <w:tcPr>
            <w:tcW w:w="1276" w:type="dxa"/>
            <w:vMerge/>
            <w:tcBorders>
              <w:top w:val="single" w:sz="4" w:space="0" w:color="auto"/>
              <w:right w:val="nil"/>
            </w:tcBorders>
          </w:tcPr>
          <w:p w14:paraId="17778E86" w14:textId="77777777" w:rsidR="00A43025" w:rsidRPr="001975DF" w:rsidRDefault="00A43025" w:rsidP="00756E66">
            <w:pPr>
              <w:adjustRightInd w:val="0"/>
              <w:snapToGrid w:val="0"/>
            </w:pPr>
          </w:p>
        </w:tc>
        <w:tc>
          <w:tcPr>
            <w:tcW w:w="1134" w:type="dxa"/>
            <w:tcBorders>
              <w:top w:val="nil"/>
              <w:left w:val="nil"/>
              <w:bottom w:val="nil"/>
              <w:right w:val="nil"/>
            </w:tcBorders>
          </w:tcPr>
          <w:p w14:paraId="60A366FF" w14:textId="77777777" w:rsidR="00A43025" w:rsidRPr="001975DF" w:rsidRDefault="00A43025" w:rsidP="00AB2C4E">
            <w:pPr>
              <w:adjustRightInd w:val="0"/>
              <w:snapToGrid w:val="0"/>
              <w:jc w:val="center"/>
            </w:pPr>
            <w:r w:rsidRPr="001975DF">
              <w:t>7</w:t>
            </w:r>
          </w:p>
        </w:tc>
        <w:tc>
          <w:tcPr>
            <w:tcW w:w="1843" w:type="dxa"/>
            <w:tcBorders>
              <w:top w:val="nil"/>
              <w:left w:val="nil"/>
              <w:bottom w:val="nil"/>
              <w:right w:val="nil"/>
            </w:tcBorders>
          </w:tcPr>
          <w:p w14:paraId="77B326F1" w14:textId="77777777" w:rsidR="00A43025" w:rsidRPr="001975DF" w:rsidRDefault="00A43025" w:rsidP="00AB2C4E">
            <w:pPr>
              <w:adjustRightInd w:val="0"/>
              <w:snapToGrid w:val="0"/>
              <w:jc w:val="center"/>
            </w:pPr>
            <w:r w:rsidRPr="001975DF">
              <w:t>21</w:t>
            </w:r>
          </w:p>
        </w:tc>
        <w:tc>
          <w:tcPr>
            <w:tcW w:w="1276" w:type="dxa"/>
            <w:gridSpan w:val="2"/>
            <w:tcBorders>
              <w:top w:val="nil"/>
              <w:left w:val="nil"/>
              <w:bottom w:val="nil"/>
              <w:right w:val="nil"/>
            </w:tcBorders>
          </w:tcPr>
          <w:p w14:paraId="2EE9D161" w14:textId="77777777" w:rsidR="00A43025" w:rsidRPr="001975DF" w:rsidRDefault="00A43025" w:rsidP="00AB2C4E">
            <w:pPr>
              <w:adjustRightInd w:val="0"/>
              <w:snapToGrid w:val="0"/>
              <w:jc w:val="center"/>
            </w:pPr>
            <w:r w:rsidRPr="001975DF">
              <w:t>0.8774</w:t>
            </w:r>
          </w:p>
        </w:tc>
        <w:tc>
          <w:tcPr>
            <w:tcW w:w="992" w:type="dxa"/>
            <w:tcBorders>
              <w:top w:val="nil"/>
              <w:left w:val="nil"/>
              <w:bottom w:val="nil"/>
              <w:right w:val="nil"/>
            </w:tcBorders>
          </w:tcPr>
          <w:p w14:paraId="5B124A62" w14:textId="77777777" w:rsidR="00A43025" w:rsidRPr="001975DF" w:rsidRDefault="00A43025" w:rsidP="00AB2C4E">
            <w:pPr>
              <w:adjustRightInd w:val="0"/>
              <w:snapToGrid w:val="0"/>
              <w:jc w:val="center"/>
            </w:pPr>
            <w:r w:rsidRPr="001975DF">
              <w:rPr>
                <w:color w:val="000000" w:themeColor="text1"/>
              </w:rPr>
              <w:t>0.8887</w:t>
            </w:r>
          </w:p>
        </w:tc>
        <w:tc>
          <w:tcPr>
            <w:tcW w:w="1276" w:type="dxa"/>
            <w:gridSpan w:val="3"/>
            <w:tcBorders>
              <w:top w:val="nil"/>
              <w:left w:val="nil"/>
              <w:bottom w:val="nil"/>
              <w:right w:val="nil"/>
            </w:tcBorders>
          </w:tcPr>
          <w:p w14:paraId="67BC6AC4" w14:textId="77777777" w:rsidR="00A43025" w:rsidRPr="001975DF" w:rsidRDefault="00A43025" w:rsidP="00AB2C4E">
            <w:pPr>
              <w:adjustRightInd w:val="0"/>
              <w:snapToGrid w:val="0"/>
              <w:jc w:val="center"/>
            </w:pPr>
            <w:r w:rsidRPr="001975DF">
              <w:t>0.4332</w:t>
            </w:r>
          </w:p>
        </w:tc>
        <w:tc>
          <w:tcPr>
            <w:tcW w:w="1275" w:type="dxa"/>
            <w:tcBorders>
              <w:top w:val="nil"/>
              <w:left w:val="nil"/>
              <w:bottom w:val="nil"/>
              <w:right w:val="nil"/>
            </w:tcBorders>
          </w:tcPr>
          <w:p w14:paraId="4258C0E3" w14:textId="77777777" w:rsidR="00A43025" w:rsidRPr="001975DF" w:rsidRDefault="00A43025" w:rsidP="00AB2C4E">
            <w:pPr>
              <w:adjustRightInd w:val="0"/>
              <w:snapToGrid w:val="0"/>
              <w:jc w:val="center"/>
            </w:pPr>
            <w:r w:rsidRPr="001975DF">
              <w:rPr>
                <w:color w:val="000000" w:themeColor="text1"/>
              </w:rPr>
              <w:t>0.3868</w:t>
            </w:r>
          </w:p>
        </w:tc>
      </w:tr>
      <w:tr w:rsidR="00A43025" w14:paraId="6277E805" w14:textId="77777777" w:rsidTr="00421C08">
        <w:trPr>
          <w:jc w:val="right"/>
        </w:trPr>
        <w:tc>
          <w:tcPr>
            <w:tcW w:w="1276" w:type="dxa"/>
            <w:vMerge/>
            <w:tcBorders>
              <w:top w:val="single" w:sz="4" w:space="0" w:color="auto"/>
              <w:right w:val="nil"/>
            </w:tcBorders>
          </w:tcPr>
          <w:p w14:paraId="4D3FCAFB" w14:textId="77777777" w:rsidR="00A43025" w:rsidRPr="001975DF" w:rsidRDefault="00A43025" w:rsidP="00756E66">
            <w:pPr>
              <w:adjustRightInd w:val="0"/>
              <w:snapToGrid w:val="0"/>
            </w:pPr>
          </w:p>
        </w:tc>
        <w:tc>
          <w:tcPr>
            <w:tcW w:w="1134" w:type="dxa"/>
            <w:tcBorders>
              <w:top w:val="nil"/>
              <w:left w:val="nil"/>
              <w:bottom w:val="nil"/>
              <w:right w:val="nil"/>
            </w:tcBorders>
          </w:tcPr>
          <w:p w14:paraId="235AEAA2" w14:textId="77777777" w:rsidR="00A43025" w:rsidRPr="001975DF" w:rsidRDefault="00A43025" w:rsidP="00AB2C4E">
            <w:pPr>
              <w:adjustRightInd w:val="0"/>
              <w:snapToGrid w:val="0"/>
              <w:jc w:val="center"/>
            </w:pPr>
            <w:r w:rsidRPr="001975DF">
              <w:t>9</w:t>
            </w:r>
          </w:p>
        </w:tc>
        <w:tc>
          <w:tcPr>
            <w:tcW w:w="1843" w:type="dxa"/>
            <w:tcBorders>
              <w:top w:val="nil"/>
              <w:left w:val="nil"/>
              <w:bottom w:val="nil"/>
              <w:right w:val="nil"/>
            </w:tcBorders>
          </w:tcPr>
          <w:p w14:paraId="71E80E75" w14:textId="77777777" w:rsidR="00A43025" w:rsidRPr="001975DF" w:rsidRDefault="00A43025" w:rsidP="00AB2C4E">
            <w:pPr>
              <w:adjustRightInd w:val="0"/>
              <w:snapToGrid w:val="0"/>
              <w:jc w:val="center"/>
            </w:pPr>
            <w:r w:rsidRPr="001975DF">
              <w:t>27</w:t>
            </w:r>
          </w:p>
        </w:tc>
        <w:tc>
          <w:tcPr>
            <w:tcW w:w="1276" w:type="dxa"/>
            <w:gridSpan w:val="2"/>
            <w:tcBorders>
              <w:top w:val="nil"/>
              <w:left w:val="nil"/>
              <w:bottom w:val="nil"/>
              <w:right w:val="nil"/>
            </w:tcBorders>
          </w:tcPr>
          <w:p w14:paraId="6E7F94E3" w14:textId="77777777" w:rsidR="00A43025" w:rsidRPr="001975DF" w:rsidRDefault="00A43025" w:rsidP="00AB2C4E">
            <w:pPr>
              <w:adjustRightInd w:val="0"/>
              <w:snapToGrid w:val="0"/>
              <w:jc w:val="center"/>
            </w:pPr>
            <w:r w:rsidRPr="001975DF">
              <w:t>0.8792</w:t>
            </w:r>
          </w:p>
        </w:tc>
        <w:tc>
          <w:tcPr>
            <w:tcW w:w="992" w:type="dxa"/>
            <w:tcBorders>
              <w:top w:val="nil"/>
              <w:left w:val="nil"/>
              <w:bottom w:val="nil"/>
              <w:right w:val="nil"/>
            </w:tcBorders>
          </w:tcPr>
          <w:p w14:paraId="2F7FC85E" w14:textId="77777777" w:rsidR="00A43025" w:rsidRPr="001975DF" w:rsidRDefault="00A43025" w:rsidP="00AB2C4E">
            <w:pPr>
              <w:adjustRightInd w:val="0"/>
              <w:snapToGrid w:val="0"/>
              <w:jc w:val="center"/>
            </w:pPr>
            <w:r w:rsidRPr="001975DF">
              <w:t>0.8821</w:t>
            </w:r>
          </w:p>
        </w:tc>
        <w:tc>
          <w:tcPr>
            <w:tcW w:w="1276" w:type="dxa"/>
            <w:gridSpan w:val="3"/>
            <w:tcBorders>
              <w:top w:val="nil"/>
              <w:left w:val="nil"/>
              <w:bottom w:val="nil"/>
              <w:right w:val="nil"/>
            </w:tcBorders>
          </w:tcPr>
          <w:p w14:paraId="54369A62" w14:textId="77777777" w:rsidR="00A43025" w:rsidRPr="001975DF" w:rsidRDefault="00A43025" w:rsidP="00AB2C4E">
            <w:pPr>
              <w:adjustRightInd w:val="0"/>
              <w:snapToGrid w:val="0"/>
              <w:jc w:val="center"/>
            </w:pPr>
            <w:r w:rsidRPr="001975DF">
              <w:t>0.4113</w:t>
            </w:r>
          </w:p>
        </w:tc>
        <w:tc>
          <w:tcPr>
            <w:tcW w:w="1275" w:type="dxa"/>
            <w:tcBorders>
              <w:top w:val="nil"/>
              <w:left w:val="nil"/>
              <w:bottom w:val="nil"/>
              <w:right w:val="nil"/>
            </w:tcBorders>
          </w:tcPr>
          <w:p w14:paraId="4DCD9271" w14:textId="77777777" w:rsidR="00A43025" w:rsidRPr="001975DF" w:rsidRDefault="00A43025" w:rsidP="00AB2C4E">
            <w:pPr>
              <w:adjustRightInd w:val="0"/>
              <w:snapToGrid w:val="0"/>
              <w:jc w:val="center"/>
            </w:pPr>
            <w:r w:rsidRPr="001975DF">
              <w:t>0.4084</w:t>
            </w:r>
          </w:p>
        </w:tc>
      </w:tr>
      <w:tr w:rsidR="00A43025" w14:paraId="7760F0D9" w14:textId="77777777" w:rsidTr="00CC15CA">
        <w:trPr>
          <w:jc w:val="right"/>
        </w:trPr>
        <w:tc>
          <w:tcPr>
            <w:tcW w:w="1276" w:type="dxa"/>
            <w:vMerge/>
            <w:tcBorders>
              <w:top w:val="single" w:sz="4" w:space="0" w:color="auto"/>
              <w:right w:val="nil"/>
            </w:tcBorders>
          </w:tcPr>
          <w:p w14:paraId="2D0CE208" w14:textId="77777777" w:rsidR="00A43025" w:rsidRPr="001975DF" w:rsidRDefault="00A43025" w:rsidP="00756E66">
            <w:pPr>
              <w:adjustRightInd w:val="0"/>
              <w:snapToGrid w:val="0"/>
            </w:pPr>
          </w:p>
        </w:tc>
        <w:tc>
          <w:tcPr>
            <w:tcW w:w="1134" w:type="dxa"/>
            <w:tcBorders>
              <w:top w:val="nil"/>
              <w:left w:val="nil"/>
              <w:bottom w:val="nil"/>
              <w:right w:val="nil"/>
            </w:tcBorders>
          </w:tcPr>
          <w:p w14:paraId="62481B0E" w14:textId="77777777" w:rsidR="00A43025" w:rsidRPr="001975DF" w:rsidRDefault="00A43025" w:rsidP="00AB2C4E">
            <w:pPr>
              <w:adjustRightInd w:val="0"/>
              <w:snapToGrid w:val="0"/>
              <w:jc w:val="center"/>
            </w:pPr>
            <w:r w:rsidRPr="001975DF">
              <w:t>11</w:t>
            </w:r>
          </w:p>
        </w:tc>
        <w:tc>
          <w:tcPr>
            <w:tcW w:w="1843" w:type="dxa"/>
            <w:tcBorders>
              <w:top w:val="nil"/>
              <w:left w:val="nil"/>
              <w:bottom w:val="nil"/>
              <w:right w:val="nil"/>
            </w:tcBorders>
          </w:tcPr>
          <w:p w14:paraId="0342D33D" w14:textId="77777777" w:rsidR="00A43025" w:rsidRPr="001975DF" w:rsidRDefault="00A43025" w:rsidP="00AB2C4E">
            <w:pPr>
              <w:adjustRightInd w:val="0"/>
              <w:snapToGrid w:val="0"/>
              <w:jc w:val="center"/>
            </w:pPr>
            <w:r w:rsidRPr="001975DF">
              <w:t>33</w:t>
            </w:r>
          </w:p>
        </w:tc>
        <w:tc>
          <w:tcPr>
            <w:tcW w:w="1276" w:type="dxa"/>
            <w:gridSpan w:val="2"/>
            <w:tcBorders>
              <w:top w:val="nil"/>
              <w:left w:val="nil"/>
              <w:bottom w:val="nil"/>
              <w:right w:val="nil"/>
            </w:tcBorders>
          </w:tcPr>
          <w:p w14:paraId="35AE74E5" w14:textId="77777777" w:rsidR="00A43025" w:rsidRPr="001975DF" w:rsidRDefault="00A43025" w:rsidP="00AB2C4E">
            <w:pPr>
              <w:adjustRightInd w:val="0"/>
              <w:snapToGrid w:val="0"/>
              <w:jc w:val="center"/>
            </w:pPr>
            <w:r w:rsidRPr="001975DF">
              <w:t>0.8743</w:t>
            </w:r>
          </w:p>
        </w:tc>
        <w:tc>
          <w:tcPr>
            <w:tcW w:w="992" w:type="dxa"/>
            <w:tcBorders>
              <w:top w:val="nil"/>
              <w:left w:val="nil"/>
              <w:bottom w:val="nil"/>
              <w:right w:val="nil"/>
            </w:tcBorders>
          </w:tcPr>
          <w:p w14:paraId="00C755B5" w14:textId="77777777" w:rsidR="00A43025" w:rsidRPr="001975DF" w:rsidRDefault="00A43025" w:rsidP="00AB2C4E">
            <w:pPr>
              <w:adjustRightInd w:val="0"/>
              <w:snapToGrid w:val="0"/>
              <w:jc w:val="center"/>
              <w:rPr>
                <w:color w:val="000000" w:themeColor="text1"/>
              </w:rPr>
            </w:pPr>
            <w:r w:rsidRPr="001975DF">
              <w:rPr>
                <w:color w:val="000000" w:themeColor="text1"/>
              </w:rPr>
              <w:t>0.8875</w:t>
            </w:r>
          </w:p>
        </w:tc>
        <w:tc>
          <w:tcPr>
            <w:tcW w:w="1276" w:type="dxa"/>
            <w:gridSpan w:val="3"/>
            <w:tcBorders>
              <w:top w:val="nil"/>
              <w:left w:val="nil"/>
              <w:bottom w:val="nil"/>
              <w:right w:val="nil"/>
            </w:tcBorders>
          </w:tcPr>
          <w:p w14:paraId="7A2FA311" w14:textId="77777777" w:rsidR="00A43025" w:rsidRPr="001975DF" w:rsidRDefault="00A43025" w:rsidP="00AB2C4E">
            <w:pPr>
              <w:adjustRightInd w:val="0"/>
              <w:snapToGrid w:val="0"/>
              <w:jc w:val="center"/>
            </w:pPr>
            <w:r w:rsidRPr="001975DF">
              <w:t>0.4012</w:t>
            </w:r>
          </w:p>
        </w:tc>
        <w:tc>
          <w:tcPr>
            <w:tcW w:w="1275" w:type="dxa"/>
            <w:tcBorders>
              <w:top w:val="nil"/>
              <w:left w:val="nil"/>
              <w:bottom w:val="nil"/>
              <w:right w:val="nil"/>
            </w:tcBorders>
          </w:tcPr>
          <w:p w14:paraId="108FCABA" w14:textId="77777777" w:rsidR="00A43025" w:rsidRPr="001975DF" w:rsidRDefault="00A43025" w:rsidP="00AB2C4E">
            <w:pPr>
              <w:adjustRightInd w:val="0"/>
              <w:snapToGrid w:val="0"/>
              <w:jc w:val="center"/>
            </w:pPr>
            <w:r w:rsidRPr="001975DF">
              <w:rPr>
                <w:color w:val="000000" w:themeColor="text1"/>
              </w:rPr>
              <w:t>0.3700</w:t>
            </w:r>
          </w:p>
        </w:tc>
      </w:tr>
      <w:tr w:rsidR="00A43025" w14:paraId="17CA3C9B" w14:textId="77777777" w:rsidTr="00CC15CA">
        <w:trPr>
          <w:jc w:val="right"/>
        </w:trPr>
        <w:tc>
          <w:tcPr>
            <w:tcW w:w="1276" w:type="dxa"/>
            <w:vMerge/>
            <w:tcBorders>
              <w:top w:val="single" w:sz="4" w:space="0" w:color="auto"/>
              <w:right w:val="nil"/>
            </w:tcBorders>
          </w:tcPr>
          <w:p w14:paraId="5D04A646" w14:textId="77777777" w:rsidR="00A43025" w:rsidRPr="001975DF" w:rsidRDefault="00A43025" w:rsidP="00756E66">
            <w:pPr>
              <w:adjustRightInd w:val="0"/>
              <w:snapToGrid w:val="0"/>
            </w:pPr>
          </w:p>
        </w:tc>
        <w:tc>
          <w:tcPr>
            <w:tcW w:w="1134" w:type="dxa"/>
            <w:tcBorders>
              <w:top w:val="nil"/>
              <w:left w:val="nil"/>
              <w:bottom w:val="single" w:sz="4" w:space="0" w:color="auto"/>
              <w:right w:val="nil"/>
            </w:tcBorders>
          </w:tcPr>
          <w:p w14:paraId="166BA592" w14:textId="77777777" w:rsidR="00A43025" w:rsidRPr="001975DF" w:rsidRDefault="00A43025" w:rsidP="00756E66">
            <w:pPr>
              <w:adjustRightInd w:val="0"/>
              <w:snapToGrid w:val="0"/>
              <w:jc w:val="center"/>
            </w:pPr>
            <w:r w:rsidRPr="001975DF">
              <w:t>13</w:t>
            </w:r>
          </w:p>
        </w:tc>
        <w:tc>
          <w:tcPr>
            <w:tcW w:w="1843" w:type="dxa"/>
            <w:tcBorders>
              <w:top w:val="nil"/>
              <w:left w:val="nil"/>
              <w:bottom w:val="single" w:sz="4" w:space="0" w:color="auto"/>
              <w:right w:val="nil"/>
            </w:tcBorders>
          </w:tcPr>
          <w:p w14:paraId="3ABB9939" w14:textId="77777777" w:rsidR="00A43025" w:rsidRPr="001975DF" w:rsidRDefault="00A43025" w:rsidP="00756E66">
            <w:pPr>
              <w:adjustRightInd w:val="0"/>
              <w:snapToGrid w:val="0"/>
              <w:jc w:val="center"/>
            </w:pPr>
            <w:r w:rsidRPr="001975DF">
              <w:t>39</w:t>
            </w:r>
          </w:p>
        </w:tc>
        <w:tc>
          <w:tcPr>
            <w:tcW w:w="1276" w:type="dxa"/>
            <w:gridSpan w:val="2"/>
            <w:tcBorders>
              <w:top w:val="nil"/>
              <w:left w:val="nil"/>
              <w:bottom w:val="single" w:sz="4" w:space="0" w:color="auto"/>
              <w:right w:val="nil"/>
            </w:tcBorders>
          </w:tcPr>
          <w:p w14:paraId="49F1E89D" w14:textId="77777777" w:rsidR="00A43025" w:rsidRPr="001975DF" w:rsidRDefault="00A43025" w:rsidP="00756E66">
            <w:pPr>
              <w:adjustRightInd w:val="0"/>
              <w:snapToGrid w:val="0"/>
              <w:jc w:val="center"/>
            </w:pPr>
            <w:r w:rsidRPr="001975DF">
              <w:t>0.8768</w:t>
            </w:r>
          </w:p>
        </w:tc>
        <w:tc>
          <w:tcPr>
            <w:tcW w:w="992" w:type="dxa"/>
            <w:tcBorders>
              <w:top w:val="nil"/>
              <w:left w:val="nil"/>
              <w:bottom w:val="single" w:sz="4" w:space="0" w:color="auto"/>
              <w:right w:val="nil"/>
            </w:tcBorders>
          </w:tcPr>
          <w:p w14:paraId="60759EC2" w14:textId="77777777" w:rsidR="00A43025" w:rsidRPr="001975DF" w:rsidRDefault="00A43025" w:rsidP="00756E66">
            <w:pPr>
              <w:adjustRightInd w:val="0"/>
              <w:snapToGrid w:val="0"/>
              <w:jc w:val="center"/>
            </w:pPr>
            <w:r w:rsidRPr="001975DF">
              <w:t>0.8822</w:t>
            </w:r>
          </w:p>
        </w:tc>
        <w:tc>
          <w:tcPr>
            <w:tcW w:w="1276" w:type="dxa"/>
            <w:gridSpan w:val="3"/>
            <w:tcBorders>
              <w:top w:val="nil"/>
              <w:left w:val="nil"/>
              <w:bottom w:val="single" w:sz="4" w:space="0" w:color="auto"/>
              <w:right w:val="nil"/>
            </w:tcBorders>
          </w:tcPr>
          <w:p w14:paraId="1B585C82" w14:textId="77777777" w:rsidR="00A43025" w:rsidRPr="001975DF" w:rsidRDefault="00A43025" w:rsidP="00756E66">
            <w:pPr>
              <w:adjustRightInd w:val="0"/>
              <w:snapToGrid w:val="0"/>
              <w:jc w:val="center"/>
            </w:pPr>
            <w:r w:rsidRPr="001975DF">
              <w:t>0.4050</w:t>
            </w:r>
          </w:p>
        </w:tc>
        <w:tc>
          <w:tcPr>
            <w:tcW w:w="1275" w:type="dxa"/>
            <w:tcBorders>
              <w:top w:val="nil"/>
              <w:left w:val="nil"/>
              <w:bottom w:val="single" w:sz="4" w:space="0" w:color="auto"/>
              <w:right w:val="nil"/>
            </w:tcBorders>
          </w:tcPr>
          <w:p w14:paraId="27E1AD83" w14:textId="77777777" w:rsidR="00A43025" w:rsidRPr="001975DF" w:rsidRDefault="00A43025" w:rsidP="00756E66">
            <w:pPr>
              <w:adjustRightInd w:val="0"/>
              <w:snapToGrid w:val="0"/>
              <w:jc w:val="center"/>
            </w:pPr>
            <w:r w:rsidRPr="001975DF">
              <w:t>0.4011</w:t>
            </w:r>
          </w:p>
        </w:tc>
      </w:tr>
      <w:tr w:rsidR="00A43025" w14:paraId="045F39E6" w14:textId="77777777" w:rsidTr="00CC15CA">
        <w:trPr>
          <w:jc w:val="right"/>
        </w:trPr>
        <w:tc>
          <w:tcPr>
            <w:tcW w:w="1276" w:type="dxa"/>
            <w:vMerge/>
            <w:tcBorders>
              <w:top w:val="single" w:sz="4" w:space="0" w:color="auto"/>
              <w:right w:val="nil"/>
            </w:tcBorders>
          </w:tcPr>
          <w:p w14:paraId="4483BAC2" w14:textId="77777777" w:rsidR="00A43025" w:rsidRPr="001975DF" w:rsidRDefault="00A43025" w:rsidP="00756E66">
            <w:pPr>
              <w:adjustRightInd w:val="0"/>
              <w:snapToGrid w:val="0"/>
            </w:pPr>
          </w:p>
        </w:tc>
        <w:tc>
          <w:tcPr>
            <w:tcW w:w="1134" w:type="dxa"/>
            <w:tcBorders>
              <w:top w:val="single" w:sz="4" w:space="0" w:color="auto"/>
              <w:left w:val="nil"/>
              <w:bottom w:val="nil"/>
              <w:right w:val="nil"/>
            </w:tcBorders>
          </w:tcPr>
          <w:p w14:paraId="0CA08403" w14:textId="77777777" w:rsidR="00A43025" w:rsidRPr="001975DF" w:rsidRDefault="00A43025" w:rsidP="00756E66">
            <w:pPr>
              <w:adjustRightInd w:val="0"/>
              <w:snapToGrid w:val="0"/>
              <w:jc w:val="center"/>
            </w:pPr>
            <w:r w:rsidRPr="001975DF">
              <w:t>15</w:t>
            </w:r>
          </w:p>
        </w:tc>
        <w:tc>
          <w:tcPr>
            <w:tcW w:w="1843" w:type="dxa"/>
            <w:tcBorders>
              <w:top w:val="single" w:sz="4" w:space="0" w:color="auto"/>
              <w:left w:val="nil"/>
              <w:bottom w:val="nil"/>
              <w:right w:val="nil"/>
            </w:tcBorders>
          </w:tcPr>
          <w:p w14:paraId="04F53146" w14:textId="77777777" w:rsidR="00A43025" w:rsidRPr="001975DF" w:rsidRDefault="00A43025" w:rsidP="00756E66">
            <w:pPr>
              <w:adjustRightInd w:val="0"/>
              <w:snapToGrid w:val="0"/>
              <w:jc w:val="center"/>
            </w:pPr>
            <w:r w:rsidRPr="001975DF">
              <w:t>45</w:t>
            </w:r>
          </w:p>
        </w:tc>
        <w:tc>
          <w:tcPr>
            <w:tcW w:w="1276" w:type="dxa"/>
            <w:gridSpan w:val="2"/>
            <w:tcBorders>
              <w:top w:val="single" w:sz="4" w:space="0" w:color="auto"/>
              <w:left w:val="nil"/>
              <w:bottom w:val="nil"/>
              <w:right w:val="nil"/>
            </w:tcBorders>
          </w:tcPr>
          <w:p w14:paraId="4D6FF729" w14:textId="77777777" w:rsidR="00A43025" w:rsidRPr="001975DF" w:rsidRDefault="00A43025" w:rsidP="00756E66">
            <w:pPr>
              <w:adjustRightInd w:val="0"/>
              <w:snapToGrid w:val="0"/>
              <w:jc w:val="center"/>
            </w:pPr>
            <w:r w:rsidRPr="001975DF">
              <w:t>0.8836</w:t>
            </w:r>
          </w:p>
        </w:tc>
        <w:tc>
          <w:tcPr>
            <w:tcW w:w="992" w:type="dxa"/>
            <w:tcBorders>
              <w:top w:val="single" w:sz="4" w:space="0" w:color="auto"/>
              <w:left w:val="nil"/>
              <w:bottom w:val="nil"/>
              <w:right w:val="nil"/>
            </w:tcBorders>
          </w:tcPr>
          <w:p w14:paraId="5B69CA97" w14:textId="77777777" w:rsidR="00A43025" w:rsidRPr="001975DF" w:rsidRDefault="00A43025" w:rsidP="00756E66">
            <w:pPr>
              <w:adjustRightInd w:val="0"/>
              <w:snapToGrid w:val="0"/>
              <w:jc w:val="center"/>
            </w:pPr>
            <w:r w:rsidRPr="001975DF">
              <w:t>0.8950</w:t>
            </w:r>
          </w:p>
        </w:tc>
        <w:tc>
          <w:tcPr>
            <w:tcW w:w="1276" w:type="dxa"/>
            <w:gridSpan w:val="3"/>
            <w:tcBorders>
              <w:top w:val="single" w:sz="4" w:space="0" w:color="auto"/>
              <w:left w:val="nil"/>
              <w:bottom w:val="nil"/>
              <w:right w:val="nil"/>
            </w:tcBorders>
          </w:tcPr>
          <w:p w14:paraId="048DF5E0" w14:textId="77777777" w:rsidR="00A43025" w:rsidRPr="001975DF" w:rsidRDefault="00A43025" w:rsidP="00756E66">
            <w:pPr>
              <w:adjustRightInd w:val="0"/>
              <w:snapToGrid w:val="0"/>
              <w:jc w:val="center"/>
            </w:pPr>
            <w:r w:rsidRPr="001975DF">
              <w:t>0.3958</w:t>
            </w:r>
          </w:p>
        </w:tc>
        <w:tc>
          <w:tcPr>
            <w:tcW w:w="1275" w:type="dxa"/>
            <w:tcBorders>
              <w:top w:val="single" w:sz="4" w:space="0" w:color="auto"/>
              <w:left w:val="nil"/>
              <w:bottom w:val="nil"/>
              <w:right w:val="nil"/>
            </w:tcBorders>
          </w:tcPr>
          <w:p w14:paraId="551E3EE2" w14:textId="77777777" w:rsidR="00A43025" w:rsidRPr="001975DF" w:rsidRDefault="00A43025" w:rsidP="00756E66">
            <w:pPr>
              <w:adjustRightInd w:val="0"/>
              <w:snapToGrid w:val="0"/>
              <w:jc w:val="center"/>
            </w:pPr>
            <w:r w:rsidRPr="001975DF">
              <w:t>0.3946</w:t>
            </w:r>
          </w:p>
        </w:tc>
      </w:tr>
      <w:tr w:rsidR="00A43025" w14:paraId="0FF75201" w14:textId="77777777" w:rsidTr="00CC15CA">
        <w:trPr>
          <w:jc w:val="right"/>
        </w:trPr>
        <w:tc>
          <w:tcPr>
            <w:tcW w:w="1276" w:type="dxa"/>
            <w:vMerge/>
            <w:tcBorders>
              <w:top w:val="single" w:sz="4" w:space="0" w:color="auto"/>
              <w:bottom w:val="single" w:sz="8" w:space="0" w:color="auto"/>
              <w:right w:val="nil"/>
            </w:tcBorders>
          </w:tcPr>
          <w:p w14:paraId="543CDF35" w14:textId="77777777" w:rsidR="00A43025" w:rsidRPr="001975DF" w:rsidRDefault="00A43025" w:rsidP="00756E66">
            <w:pPr>
              <w:adjustRightInd w:val="0"/>
              <w:snapToGrid w:val="0"/>
            </w:pPr>
          </w:p>
        </w:tc>
        <w:tc>
          <w:tcPr>
            <w:tcW w:w="1134" w:type="dxa"/>
            <w:tcBorders>
              <w:top w:val="nil"/>
              <w:left w:val="nil"/>
              <w:bottom w:val="single" w:sz="8" w:space="0" w:color="auto"/>
              <w:right w:val="nil"/>
            </w:tcBorders>
          </w:tcPr>
          <w:p w14:paraId="3E4BC600" w14:textId="77777777" w:rsidR="00A43025" w:rsidRPr="001975DF" w:rsidRDefault="00A43025" w:rsidP="00756E66">
            <w:pPr>
              <w:adjustRightInd w:val="0"/>
              <w:snapToGrid w:val="0"/>
              <w:jc w:val="center"/>
            </w:pPr>
            <w:r w:rsidRPr="001975DF">
              <w:t>16</w:t>
            </w:r>
          </w:p>
        </w:tc>
        <w:tc>
          <w:tcPr>
            <w:tcW w:w="1843" w:type="dxa"/>
            <w:tcBorders>
              <w:top w:val="nil"/>
              <w:left w:val="nil"/>
              <w:bottom w:val="single" w:sz="8" w:space="0" w:color="auto"/>
              <w:right w:val="nil"/>
            </w:tcBorders>
          </w:tcPr>
          <w:p w14:paraId="7BF7CE5B"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8" w:space="0" w:color="auto"/>
              <w:right w:val="nil"/>
            </w:tcBorders>
          </w:tcPr>
          <w:p w14:paraId="6CB46986" w14:textId="77777777" w:rsidR="00A43025" w:rsidRPr="001975DF" w:rsidRDefault="00A43025" w:rsidP="00756E66">
            <w:pPr>
              <w:adjustRightInd w:val="0"/>
              <w:snapToGrid w:val="0"/>
              <w:jc w:val="center"/>
            </w:pPr>
            <w:r w:rsidRPr="001975DF">
              <w:t>0.8793</w:t>
            </w:r>
          </w:p>
        </w:tc>
        <w:tc>
          <w:tcPr>
            <w:tcW w:w="992" w:type="dxa"/>
            <w:tcBorders>
              <w:top w:val="nil"/>
              <w:left w:val="nil"/>
              <w:bottom w:val="single" w:sz="8" w:space="0" w:color="auto"/>
              <w:right w:val="nil"/>
            </w:tcBorders>
          </w:tcPr>
          <w:p w14:paraId="60412C3E" w14:textId="77777777" w:rsidR="00A43025" w:rsidRPr="001975DF" w:rsidRDefault="00A43025" w:rsidP="00756E66">
            <w:pPr>
              <w:adjustRightInd w:val="0"/>
              <w:snapToGrid w:val="0"/>
              <w:jc w:val="center"/>
            </w:pPr>
            <w:r w:rsidRPr="001975DF">
              <w:rPr>
                <w:color w:val="000000" w:themeColor="text1"/>
              </w:rPr>
              <w:t>0.8880</w:t>
            </w:r>
          </w:p>
        </w:tc>
        <w:tc>
          <w:tcPr>
            <w:tcW w:w="1276" w:type="dxa"/>
            <w:gridSpan w:val="3"/>
            <w:tcBorders>
              <w:top w:val="nil"/>
              <w:left w:val="nil"/>
              <w:bottom w:val="single" w:sz="8" w:space="0" w:color="auto"/>
              <w:right w:val="nil"/>
            </w:tcBorders>
          </w:tcPr>
          <w:p w14:paraId="3F4B3C63" w14:textId="77777777" w:rsidR="00A43025" w:rsidRPr="001975DF" w:rsidRDefault="00A43025" w:rsidP="00756E66">
            <w:pPr>
              <w:adjustRightInd w:val="0"/>
              <w:snapToGrid w:val="0"/>
              <w:jc w:val="center"/>
            </w:pPr>
            <w:r w:rsidRPr="001975DF">
              <w:t>0.4003</w:t>
            </w:r>
          </w:p>
        </w:tc>
        <w:tc>
          <w:tcPr>
            <w:tcW w:w="1275" w:type="dxa"/>
            <w:tcBorders>
              <w:top w:val="nil"/>
              <w:left w:val="nil"/>
              <w:bottom w:val="single" w:sz="8" w:space="0" w:color="auto"/>
              <w:right w:val="nil"/>
            </w:tcBorders>
          </w:tcPr>
          <w:p w14:paraId="44587117" w14:textId="77777777" w:rsidR="00A43025" w:rsidRPr="001975DF" w:rsidRDefault="00A43025" w:rsidP="00756E66">
            <w:pPr>
              <w:adjustRightInd w:val="0"/>
              <w:snapToGrid w:val="0"/>
              <w:jc w:val="center"/>
            </w:pPr>
            <w:r w:rsidRPr="001975DF">
              <w:t>0.3968</w:t>
            </w:r>
          </w:p>
        </w:tc>
      </w:tr>
    </w:tbl>
    <w:p w14:paraId="092F2DF4" w14:textId="2842632D" w:rsidR="00A43025" w:rsidRPr="00A43025" w:rsidRDefault="00A43025" w:rsidP="00A43025">
      <w:pPr>
        <w:pStyle w:val="MDPI31text"/>
        <w:jc w:val="center"/>
      </w:pPr>
    </w:p>
    <w:p w14:paraId="3AA9D9ED" w14:textId="77777777" w:rsidR="00A43025" w:rsidRPr="00AA0CDE" w:rsidRDefault="00A43025" w:rsidP="009D4269">
      <w:pPr>
        <w:adjustRightInd w:val="0"/>
        <w:snapToGrid w:val="0"/>
        <w:spacing w:line="228" w:lineRule="auto"/>
        <w:ind w:left="2608" w:firstLine="425"/>
        <w:rPr>
          <w:color w:val="000000" w:themeColor="text1"/>
        </w:rPr>
      </w:pPr>
      <w:r w:rsidRPr="00AA0CDE">
        <w:rPr>
          <w:color w:val="000000" w:themeColor="text1"/>
        </w:rPr>
        <w:t>For the realistic scene dataset FGVC8</w:t>
      </w:r>
      <w:r w:rsidRPr="00AA0CDE">
        <w:t xml:space="preserve">, the experimental results of the FoldNet model under this dataset are shown in Table 4, with a total of 24 items. Through experiments our model obtains optimal results at epoch=81 when the hidden dimension h=128. In detail, our model achieves the highest validation accuracy of 0.9049 and low validation loss of 0.3789 on the validation set of FGVC8, while the number of model parameters is only 516k, which again demonstrates the effectiveness and robustness of the proposed model. As shown in Table 4, from an overall perspective, FoldNet_2, FoldNet_3, and FoldNet_4 with d&gt;1 outperform FoldNet_1 with d=1 on the PlantVillage dataset. In addition, when the hidden dimension h = 128, the validation accuracy of all FoldNet models at the corresponding depth n is higher than that at the hidden dimension h = 64, and the validation loss of all FoldNet models at the corresponding depth n is lower than that at the hidden dimension h = 64. </w:t>
      </w:r>
      <w:r w:rsidRPr="00AA0CDE">
        <w:rPr>
          <w:color w:val="000000" w:themeColor="text1"/>
        </w:rPr>
        <w:t xml:space="preserve">In addition, when the hidden dimension h=128, FoldNet_2 with d&gt;1 obtains the highest validation accuracy at depth n=24. Compared with foldNet_1 with h=128, FoldNet_2 improves the validation accuracy by 2.52% at the same depth n=24 and its validation loss </w:t>
      </w:r>
      <w:proofErr w:type="gramStart"/>
      <w:r w:rsidRPr="00AA0CDE">
        <w:rPr>
          <w:color w:val="000000" w:themeColor="text1"/>
        </w:rPr>
        <w:t>is</w:t>
      </w:r>
      <w:proofErr w:type="gramEnd"/>
      <w:r w:rsidRPr="00AA0CDE">
        <w:rPr>
          <w:color w:val="000000" w:themeColor="text1"/>
        </w:rPr>
        <w:t xml:space="preserve"> reduced by 2.13%. Compared with foldNet_2 with h=64, FoldNet_2 with h=128 improves the validation accuracy by 2.92% and its validation loss is reduced by 2.9% at the same depth n=24.</w:t>
      </w:r>
    </w:p>
    <w:p w14:paraId="15E3738B" w14:textId="0D0C97A0" w:rsidR="00A43025" w:rsidRPr="001545A8" w:rsidRDefault="00A43025" w:rsidP="00F377B0">
      <w:pPr>
        <w:pStyle w:val="MDPI31text"/>
        <w:spacing w:before="240" w:after="60"/>
        <w:ind w:firstLine="0"/>
        <w:outlineLvl w:val="2"/>
        <w:rPr>
          <w:spacing w:val="15"/>
          <w:szCs w:val="20"/>
        </w:rPr>
      </w:pPr>
      <w:r w:rsidRPr="001545A8">
        <w:rPr>
          <w:rFonts w:eastAsiaTheme="minorEastAsia"/>
          <w:szCs w:val="20"/>
          <w:lang w:eastAsia="zh-CN"/>
        </w:rPr>
        <w:t>3.3.2.</w:t>
      </w:r>
      <w:r w:rsidR="00B96F3C" w:rsidRPr="001545A8">
        <w:rPr>
          <w:spacing w:val="15"/>
          <w:szCs w:val="20"/>
        </w:rPr>
        <w:t xml:space="preserve"> Evaluation of the proposed method</w:t>
      </w:r>
    </w:p>
    <w:p w14:paraId="70420CD6" w14:textId="0126054F"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t xml:space="preserve">To validate the success of the FoldNet network model for plant disease classification, we used confusion matrices to evaluate the classification performance of the model. The confusion matrix is a visualization tool in machine learning, which itself is a table layout that compares the predicted class labels with the actual class labels for all data instances. </w:t>
      </w:r>
      <w:r w:rsidRPr="00AA0CDE">
        <w:rPr>
          <w:color w:val="000000" w:themeColor="text1"/>
          <w:shd w:val="clear" w:color="auto" w:fill="FFFFFF"/>
        </w:rPr>
        <w:t xml:space="preserve">The rows of the matrix represent the actual classes, while the columns represent the predicted classes. By analyzing the confusion matrix, we can determine how well the model is able to distinguish between different classes, as well as which classes are most often </w:t>
      </w:r>
      <w:r w:rsidRPr="00AA0CDE">
        <w:rPr>
          <w:color w:val="000000" w:themeColor="text1"/>
          <w:shd w:val="clear" w:color="auto" w:fill="FFFFFF"/>
        </w:rPr>
        <w:lastRenderedPageBreak/>
        <w:t>confused with one another. Popular performance metrics, such as accuracy, precision, recall, F-1 score could be derived from the confusion matrix.</w:t>
      </w:r>
    </w:p>
    <w:p w14:paraId="6CEAD4D1" w14:textId="77777777" w:rsidR="00B96F3C" w:rsidRPr="00AA0CDE" w:rsidRDefault="00B96F3C" w:rsidP="00E60E04">
      <w:pPr>
        <w:adjustRightInd w:val="0"/>
        <w:snapToGrid w:val="0"/>
        <w:spacing w:before="120" w:after="240" w:line="228" w:lineRule="auto"/>
        <w:ind w:left="2608"/>
        <w:rPr>
          <w:sz w:val="18"/>
          <w:szCs w:val="18"/>
        </w:rPr>
      </w:pPr>
      <w:r w:rsidRPr="00AA0CDE">
        <w:rPr>
          <w:b/>
          <w:sz w:val="18"/>
          <w:szCs w:val="18"/>
        </w:rPr>
        <w:t>Table 5.</w:t>
      </w:r>
      <w:r w:rsidRPr="00AA0CDE">
        <w:rPr>
          <w:rFonts w:cs="Arial"/>
          <w:spacing w:val="15"/>
          <w:sz w:val="18"/>
          <w:szCs w:val="18"/>
        </w:rPr>
        <w:t xml:space="preserve"> </w:t>
      </w:r>
      <w:r w:rsidRPr="00AA0CDE">
        <w:rPr>
          <w:spacing w:val="15"/>
          <w:sz w:val="18"/>
          <w:szCs w:val="18"/>
        </w:rPr>
        <w:t>Performance evaluation on the PlantVillage for each class.</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86"/>
        <w:gridCol w:w="2127"/>
        <w:gridCol w:w="1417"/>
        <w:gridCol w:w="1134"/>
        <w:gridCol w:w="1134"/>
        <w:gridCol w:w="1173"/>
      </w:tblGrid>
      <w:tr w:rsidR="00B96F3C" w14:paraId="3D04DC61" w14:textId="77777777" w:rsidTr="00ED1142">
        <w:trPr>
          <w:jc w:val="right"/>
        </w:trPr>
        <w:tc>
          <w:tcPr>
            <w:tcW w:w="1286" w:type="dxa"/>
            <w:tcBorders>
              <w:top w:val="single" w:sz="8" w:space="0" w:color="auto"/>
              <w:left w:val="nil"/>
              <w:bottom w:val="single" w:sz="4" w:space="0" w:color="auto"/>
              <w:right w:val="nil"/>
            </w:tcBorders>
          </w:tcPr>
          <w:p w14:paraId="11D73634" w14:textId="77777777" w:rsidR="00B96F3C" w:rsidRPr="00295B33" w:rsidRDefault="00B96F3C" w:rsidP="008E67C0">
            <w:pPr>
              <w:adjustRightInd w:val="0"/>
              <w:snapToGrid w:val="0"/>
              <w:jc w:val="center"/>
              <w:rPr>
                <w:b/>
              </w:rPr>
            </w:pPr>
            <w:r w:rsidRPr="00295B33">
              <w:rPr>
                <w:b/>
              </w:rPr>
              <w:t>Plant</w:t>
            </w:r>
          </w:p>
        </w:tc>
        <w:tc>
          <w:tcPr>
            <w:tcW w:w="2127" w:type="dxa"/>
            <w:tcBorders>
              <w:top w:val="single" w:sz="8" w:space="0" w:color="auto"/>
              <w:left w:val="nil"/>
              <w:bottom w:val="single" w:sz="4" w:space="0" w:color="auto"/>
              <w:right w:val="nil"/>
            </w:tcBorders>
          </w:tcPr>
          <w:p w14:paraId="084729B5" w14:textId="77777777" w:rsidR="00B96F3C" w:rsidRPr="00295B33" w:rsidRDefault="00B96F3C" w:rsidP="008E67C0">
            <w:pPr>
              <w:adjustRightInd w:val="0"/>
              <w:snapToGrid w:val="0"/>
              <w:jc w:val="center"/>
              <w:rPr>
                <w:b/>
              </w:rPr>
            </w:pPr>
            <w:r w:rsidRPr="00295B33">
              <w:rPr>
                <w:b/>
              </w:rPr>
              <w:t>Disease</w:t>
            </w:r>
          </w:p>
        </w:tc>
        <w:tc>
          <w:tcPr>
            <w:tcW w:w="1417" w:type="dxa"/>
            <w:tcBorders>
              <w:top w:val="single" w:sz="8" w:space="0" w:color="auto"/>
              <w:left w:val="nil"/>
              <w:bottom w:val="single" w:sz="4" w:space="0" w:color="auto"/>
              <w:right w:val="nil"/>
            </w:tcBorders>
          </w:tcPr>
          <w:p w14:paraId="2D17BCCD" w14:textId="77777777" w:rsidR="00B96F3C" w:rsidRPr="00295B33" w:rsidRDefault="00B96F3C" w:rsidP="008E67C0">
            <w:pPr>
              <w:adjustRightInd w:val="0"/>
              <w:snapToGrid w:val="0"/>
              <w:jc w:val="center"/>
              <w:rPr>
                <w:b/>
              </w:rPr>
            </w:pPr>
            <w:r w:rsidRPr="00295B33">
              <w:rPr>
                <w:b/>
              </w:rPr>
              <w:t>Class labels</w:t>
            </w:r>
          </w:p>
        </w:tc>
        <w:tc>
          <w:tcPr>
            <w:tcW w:w="1134" w:type="dxa"/>
            <w:tcBorders>
              <w:top w:val="single" w:sz="8" w:space="0" w:color="auto"/>
              <w:left w:val="nil"/>
              <w:bottom w:val="single" w:sz="4" w:space="0" w:color="auto"/>
              <w:right w:val="nil"/>
            </w:tcBorders>
          </w:tcPr>
          <w:p w14:paraId="02B2D938" w14:textId="77777777" w:rsidR="00B96F3C" w:rsidRPr="00295B33" w:rsidRDefault="00B96F3C" w:rsidP="008E67C0">
            <w:pPr>
              <w:adjustRightInd w:val="0"/>
              <w:snapToGrid w:val="0"/>
              <w:jc w:val="center"/>
              <w:rPr>
                <w:b/>
              </w:rPr>
            </w:pPr>
            <w:r w:rsidRPr="00295B33">
              <w:rPr>
                <w:b/>
              </w:rPr>
              <w:t>Precision</w:t>
            </w:r>
          </w:p>
        </w:tc>
        <w:tc>
          <w:tcPr>
            <w:tcW w:w="1134" w:type="dxa"/>
            <w:tcBorders>
              <w:top w:val="single" w:sz="8" w:space="0" w:color="auto"/>
              <w:left w:val="nil"/>
              <w:bottom w:val="single" w:sz="4" w:space="0" w:color="auto"/>
              <w:right w:val="nil"/>
            </w:tcBorders>
          </w:tcPr>
          <w:p w14:paraId="2243FD88" w14:textId="77777777" w:rsidR="00B96F3C" w:rsidRPr="00295B33" w:rsidRDefault="00B96F3C" w:rsidP="008E67C0">
            <w:pPr>
              <w:adjustRightInd w:val="0"/>
              <w:snapToGrid w:val="0"/>
              <w:jc w:val="center"/>
              <w:rPr>
                <w:b/>
              </w:rPr>
            </w:pPr>
            <w:r w:rsidRPr="00295B33">
              <w:rPr>
                <w:b/>
              </w:rPr>
              <w:t>Recall</w:t>
            </w:r>
          </w:p>
        </w:tc>
        <w:tc>
          <w:tcPr>
            <w:tcW w:w="1173" w:type="dxa"/>
            <w:tcBorders>
              <w:top w:val="single" w:sz="8" w:space="0" w:color="auto"/>
              <w:left w:val="nil"/>
              <w:bottom w:val="single" w:sz="4" w:space="0" w:color="auto"/>
              <w:right w:val="nil"/>
            </w:tcBorders>
          </w:tcPr>
          <w:p w14:paraId="25620920" w14:textId="77777777" w:rsidR="00B96F3C" w:rsidRPr="00295B33" w:rsidRDefault="00B96F3C" w:rsidP="008E67C0">
            <w:pPr>
              <w:adjustRightInd w:val="0"/>
              <w:snapToGrid w:val="0"/>
              <w:jc w:val="center"/>
              <w:rPr>
                <w:b/>
              </w:rPr>
            </w:pPr>
            <w:r w:rsidRPr="00295B33">
              <w:rPr>
                <w:b/>
              </w:rPr>
              <w:t>F1-score</w:t>
            </w:r>
          </w:p>
        </w:tc>
      </w:tr>
      <w:tr w:rsidR="00B96F3C" w14:paraId="114FFBFF" w14:textId="77777777" w:rsidTr="001048E2">
        <w:trPr>
          <w:jc w:val="right"/>
        </w:trPr>
        <w:tc>
          <w:tcPr>
            <w:tcW w:w="1286" w:type="dxa"/>
            <w:vMerge w:val="restart"/>
            <w:tcBorders>
              <w:left w:val="nil"/>
              <w:right w:val="nil"/>
            </w:tcBorders>
            <w:vAlign w:val="center"/>
          </w:tcPr>
          <w:p w14:paraId="7E874136" w14:textId="77777777" w:rsidR="00B96F3C" w:rsidRPr="00295B33" w:rsidRDefault="00B96F3C" w:rsidP="008E67C0">
            <w:pPr>
              <w:adjustRightInd w:val="0"/>
              <w:snapToGrid w:val="0"/>
              <w:jc w:val="center"/>
            </w:pPr>
            <w:r w:rsidRPr="00295B33">
              <w:t>Apple</w:t>
            </w:r>
          </w:p>
        </w:tc>
        <w:tc>
          <w:tcPr>
            <w:tcW w:w="2127" w:type="dxa"/>
            <w:tcBorders>
              <w:left w:val="nil"/>
              <w:bottom w:val="nil"/>
              <w:right w:val="nil"/>
            </w:tcBorders>
          </w:tcPr>
          <w:p w14:paraId="25DDBBDD"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67CE1E1" w14:textId="77777777" w:rsidR="00B96F3C" w:rsidRPr="00295B33" w:rsidRDefault="00B96F3C" w:rsidP="008E67C0">
            <w:pPr>
              <w:adjustRightInd w:val="0"/>
              <w:snapToGrid w:val="0"/>
              <w:jc w:val="center"/>
            </w:pPr>
            <w:r w:rsidRPr="00295B33">
              <w:t>0</w:t>
            </w:r>
          </w:p>
        </w:tc>
        <w:tc>
          <w:tcPr>
            <w:tcW w:w="1134" w:type="dxa"/>
            <w:tcBorders>
              <w:left w:val="nil"/>
              <w:bottom w:val="nil"/>
              <w:right w:val="nil"/>
            </w:tcBorders>
          </w:tcPr>
          <w:p w14:paraId="3FF2515A"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4E27B0A7"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3B0D108" w14:textId="77777777" w:rsidR="00B96F3C" w:rsidRPr="00295B33" w:rsidRDefault="00B96F3C" w:rsidP="008E67C0">
            <w:pPr>
              <w:adjustRightInd w:val="0"/>
              <w:snapToGrid w:val="0"/>
              <w:jc w:val="center"/>
            </w:pPr>
            <w:r w:rsidRPr="00295B33">
              <w:t>1.00</w:t>
            </w:r>
          </w:p>
        </w:tc>
      </w:tr>
      <w:tr w:rsidR="00B96F3C" w14:paraId="3C807F2C" w14:textId="77777777" w:rsidTr="001048E2">
        <w:trPr>
          <w:jc w:val="right"/>
        </w:trPr>
        <w:tc>
          <w:tcPr>
            <w:tcW w:w="1286" w:type="dxa"/>
            <w:vMerge/>
            <w:tcBorders>
              <w:left w:val="nil"/>
              <w:right w:val="nil"/>
            </w:tcBorders>
          </w:tcPr>
          <w:p w14:paraId="4483222E"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5C30F8E" w14:textId="77777777" w:rsidR="00B96F3C" w:rsidRPr="00295B33" w:rsidRDefault="00B96F3C" w:rsidP="008E67C0">
            <w:pPr>
              <w:adjustRightInd w:val="0"/>
              <w:snapToGrid w:val="0"/>
              <w:jc w:val="center"/>
            </w:pPr>
            <w:r w:rsidRPr="00295B33">
              <w:t>Scab</w:t>
            </w:r>
          </w:p>
        </w:tc>
        <w:tc>
          <w:tcPr>
            <w:tcW w:w="1417" w:type="dxa"/>
            <w:tcBorders>
              <w:top w:val="nil"/>
              <w:left w:val="nil"/>
              <w:bottom w:val="nil"/>
              <w:right w:val="nil"/>
            </w:tcBorders>
          </w:tcPr>
          <w:p w14:paraId="5738BA6A" w14:textId="77777777" w:rsidR="00B96F3C" w:rsidRPr="00295B33" w:rsidRDefault="00B96F3C" w:rsidP="008E67C0">
            <w:pPr>
              <w:adjustRightInd w:val="0"/>
              <w:snapToGrid w:val="0"/>
              <w:jc w:val="center"/>
            </w:pPr>
            <w:r w:rsidRPr="00295B33">
              <w:t>1</w:t>
            </w:r>
          </w:p>
        </w:tc>
        <w:tc>
          <w:tcPr>
            <w:tcW w:w="1134" w:type="dxa"/>
            <w:tcBorders>
              <w:top w:val="nil"/>
              <w:left w:val="nil"/>
              <w:bottom w:val="nil"/>
              <w:right w:val="nil"/>
            </w:tcBorders>
          </w:tcPr>
          <w:p w14:paraId="365449DA"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5AA205C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4C3F451" w14:textId="77777777" w:rsidR="00B96F3C" w:rsidRPr="00295B33" w:rsidRDefault="00B96F3C" w:rsidP="008E67C0">
            <w:pPr>
              <w:adjustRightInd w:val="0"/>
              <w:snapToGrid w:val="0"/>
              <w:jc w:val="center"/>
            </w:pPr>
            <w:r w:rsidRPr="00295B33">
              <w:t>1.00</w:t>
            </w:r>
          </w:p>
        </w:tc>
      </w:tr>
      <w:tr w:rsidR="00B96F3C" w14:paraId="22B15C2D" w14:textId="77777777" w:rsidTr="001048E2">
        <w:trPr>
          <w:jc w:val="right"/>
        </w:trPr>
        <w:tc>
          <w:tcPr>
            <w:tcW w:w="1286" w:type="dxa"/>
            <w:vMerge/>
            <w:tcBorders>
              <w:left w:val="nil"/>
              <w:right w:val="nil"/>
            </w:tcBorders>
          </w:tcPr>
          <w:p w14:paraId="289B9A3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4782B03"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4116F5AB" w14:textId="77777777" w:rsidR="00B96F3C" w:rsidRPr="00295B33" w:rsidRDefault="00B96F3C" w:rsidP="008E67C0">
            <w:pPr>
              <w:adjustRightInd w:val="0"/>
              <w:snapToGrid w:val="0"/>
              <w:jc w:val="center"/>
            </w:pPr>
            <w:r w:rsidRPr="00295B33">
              <w:t>2</w:t>
            </w:r>
          </w:p>
        </w:tc>
        <w:tc>
          <w:tcPr>
            <w:tcW w:w="1134" w:type="dxa"/>
            <w:tcBorders>
              <w:top w:val="nil"/>
              <w:left w:val="nil"/>
              <w:bottom w:val="nil"/>
              <w:right w:val="nil"/>
            </w:tcBorders>
          </w:tcPr>
          <w:p w14:paraId="28DB8A66"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592667"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3C22EB80" w14:textId="77777777" w:rsidR="00B96F3C" w:rsidRPr="00295B33" w:rsidRDefault="00B96F3C" w:rsidP="008E67C0">
            <w:pPr>
              <w:adjustRightInd w:val="0"/>
              <w:snapToGrid w:val="0"/>
              <w:jc w:val="center"/>
            </w:pPr>
            <w:r w:rsidRPr="00295B33">
              <w:t>1.00</w:t>
            </w:r>
          </w:p>
        </w:tc>
      </w:tr>
      <w:tr w:rsidR="00B96F3C" w14:paraId="384EAEEF" w14:textId="77777777" w:rsidTr="00ED1142">
        <w:trPr>
          <w:jc w:val="right"/>
        </w:trPr>
        <w:tc>
          <w:tcPr>
            <w:tcW w:w="1286" w:type="dxa"/>
            <w:vMerge/>
            <w:tcBorders>
              <w:left w:val="nil"/>
              <w:bottom w:val="single" w:sz="4" w:space="0" w:color="auto"/>
              <w:right w:val="nil"/>
            </w:tcBorders>
          </w:tcPr>
          <w:p w14:paraId="0929F98D"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2A57497A" w14:textId="77777777" w:rsidR="00B96F3C" w:rsidRPr="00295B33" w:rsidRDefault="00B96F3C" w:rsidP="008E67C0">
            <w:pPr>
              <w:adjustRightInd w:val="0"/>
              <w:snapToGrid w:val="0"/>
              <w:jc w:val="center"/>
            </w:pPr>
            <w:r w:rsidRPr="00295B33">
              <w:t>Cedar Rust</w:t>
            </w:r>
          </w:p>
        </w:tc>
        <w:tc>
          <w:tcPr>
            <w:tcW w:w="1417" w:type="dxa"/>
            <w:tcBorders>
              <w:top w:val="nil"/>
              <w:left w:val="nil"/>
              <w:bottom w:val="single" w:sz="4" w:space="0" w:color="auto"/>
              <w:right w:val="nil"/>
            </w:tcBorders>
          </w:tcPr>
          <w:p w14:paraId="71AA8A16" w14:textId="77777777" w:rsidR="00B96F3C" w:rsidRPr="00295B33" w:rsidRDefault="00B96F3C" w:rsidP="008E67C0">
            <w:pPr>
              <w:adjustRightInd w:val="0"/>
              <w:snapToGrid w:val="0"/>
              <w:jc w:val="center"/>
            </w:pPr>
            <w:r w:rsidRPr="00295B33">
              <w:t>3</w:t>
            </w:r>
          </w:p>
        </w:tc>
        <w:tc>
          <w:tcPr>
            <w:tcW w:w="1134" w:type="dxa"/>
            <w:tcBorders>
              <w:top w:val="nil"/>
              <w:left w:val="nil"/>
              <w:bottom w:val="single" w:sz="4" w:space="0" w:color="auto"/>
              <w:right w:val="nil"/>
            </w:tcBorders>
          </w:tcPr>
          <w:p w14:paraId="368053BF"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741993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441B879" w14:textId="77777777" w:rsidR="00B96F3C" w:rsidRPr="00295B33" w:rsidRDefault="00B96F3C" w:rsidP="008E67C0">
            <w:pPr>
              <w:adjustRightInd w:val="0"/>
              <w:snapToGrid w:val="0"/>
              <w:jc w:val="center"/>
            </w:pPr>
            <w:r w:rsidRPr="00295B33">
              <w:t>1.00</w:t>
            </w:r>
          </w:p>
        </w:tc>
      </w:tr>
      <w:tr w:rsidR="00B96F3C" w14:paraId="1BA32B0D" w14:textId="77777777" w:rsidTr="001048E2">
        <w:trPr>
          <w:jc w:val="right"/>
        </w:trPr>
        <w:tc>
          <w:tcPr>
            <w:tcW w:w="1286" w:type="dxa"/>
            <w:tcBorders>
              <w:left w:val="nil"/>
              <w:bottom w:val="single" w:sz="4" w:space="0" w:color="auto"/>
              <w:right w:val="nil"/>
            </w:tcBorders>
          </w:tcPr>
          <w:p w14:paraId="3D99CA69" w14:textId="77777777" w:rsidR="00B96F3C" w:rsidRPr="00295B33" w:rsidRDefault="00B96F3C" w:rsidP="008E67C0">
            <w:pPr>
              <w:adjustRightInd w:val="0"/>
              <w:snapToGrid w:val="0"/>
              <w:jc w:val="center"/>
            </w:pPr>
            <w:r w:rsidRPr="00295B33">
              <w:t>Blueberry</w:t>
            </w:r>
          </w:p>
        </w:tc>
        <w:tc>
          <w:tcPr>
            <w:tcW w:w="2127" w:type="dxa"/>
            <w:tcBorders>
              <w:left w:val="nil"/>
              <w:bottom w:val="single" w:sz="4" w:space="0" w:color="auto"/>
              <w:right w:val="nil"/>
            </w:tcBorders>
          </w:tcPr>
          <w:p w14:paraId="4FF6F1D7"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4FA89AD3" w14:textId="77777777" w:rsidR="00B96F3C" w:rsidRPr="00295B33" w:rsidRDefault="00B96F3C" w:rsidP="008E67C0">
            <w:pPr>
              <w:adjustRightInd w:val="0"/>
              <w:snapToGrid w:val="0"/>
              <w:jc w:val="center"/>
            </w:pPr>
            <w:r w:rsidRPr="00295B33">
              <w:t>4</w:t>
            </w:r>
          </w:p>
        </w:tc>
        <w:tc>
          <w:tcPr>
            <w:tcW w:w="1134" w:type="dxa"/>
            <w:tcBorders>
              <w:left w:val="nil"/>
              <w:bottom w:val="single" w:sz="4" w:space="0" w:color="auto"/>
              <w:right w:val="nil"/>
            </w:tcBorders>
          </w:tcPr>
          <w:p w14:paraId="124862B4"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7DFF42E4"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44B62B2D" w14:textId="77777777" w:rsidR="00B96F3C" w:rsidRPr="00295B33" w:rsidRDefault="00B96F3C" w:rsidP="008E67C0">
            <w:pPr>
              <w:adjustRightInd w:val="0"/>
              <w:snapToGrid w:val="0"/>
              <w:jc w:val="center"/>
            </w:pPr>
            <w:r w:rsidRPr="00295B33">
              <w:t>1.00</w:t>
            </w:r>
          </w:p>
        </w:tc>
      </w:tr>
      <w:tr w:rsidR="00B96F3C" w14:paraId="447016CD" w14:textId="77777777" w:rsidTr="001048E2">
        <w:trPr>
          <w:jc w:val="right"/>
        </w:trPr>
        <w:tc>
          <w:tcPr>
            <w:tcW w:w="1286" w:type="dxa"/>
            <w:vMerge w:val="restart"/>
            <w:tcBorders>
              <w:left w:val="nil"/>
              <w:right w:val="nil"/>
            </w:tcBorders>
            <w:vAlign w:val="center"/>
          </w:tcPr>
          <w:p w14:paraId="5DB7530F" w14:textId="77777777" w:rsidR="00B96F3C" w:rsidRPr="00295B33" w:rsidRDefault="00B96F3C" w:rsidP="008E67C0">
            <w:pPr>
              <w:adjustRightInd w:val="0"/>
              <w:snapToGrid w:val="0"/>
              <w:jc w:val="center"/>
            </w:pPr>
            <w:r w:rsidRPr="00295B33">
              <w:t>Cherry</w:t>
            </w:r>
          </w:p>
        </w:tc>
        <w:tc>
          <w:tcPr>
            <w:tcW w:w="2127" w:type="dxa"/>
            <w:tcBorders>
              <w:left w:val="nil"/>
              <w:bottom w:val="nil"/>
              <w:right w:val="nil"/>
            </w:tcBorders>
          </w:tcPr>
          <w:p w14:paraId="5CFA4F46"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C00EB1" w14:textId="77777777" w:rsidR="00B96F3C" w:rsidRPr="00295B33" w:rsidRDefault="00B96F3C" w:rsidP="008E67C0">
            <w:pPr>
              <w:adjustRightInd w:val="0"/>
              <w:snapToGrid w:val="0"/>
              <w:jc w:val="center"/>
            </w:pPr>
            <w:r w:rsidRPr="00295B33">
              <w:t>5</w:t>
            </w:r>
          </w:p>
        </w:tc>
        <w:tc>
          <w:tcPr>
            <w:tcW w:w="1134" w:type="dxa"/>
            <w:tcBorders>
              <w:left w:val="nil"/>
              <w:bottom w:val="nil"/>
              <w:right w:val="nil"/>
            </w:tcBorders>
          </w:tcPr>
          <w:p w14:paraId="2800631C"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31E6F59A" w14:textId="77777777" w:rsidR="00B96F3C" w:rsidRPr="00295B33" w:rsidRDefault="00B96F3C" w:rsidP="008E67C0">
            <w:pPr>
              <w:adjustRightInd w:val="0"/>
              <w:snapToGrid w:val="0"/>
              <w:jc w:val="center"/>
            </w:pPr>
            <w:r w:rsidRPr="00295B33">
              <w:t>0.9883</w:t>
            </w:r>
          </w:p>
        </w:tc>
        <w:tc>
          <w:tcPr>
            <w:tcW w:w="1173" w:type="dxa"/>
            <w:tcBorders>
              <w:left w:val="nil"/>
              <w:bottom w:val="nil"/>
              <w:right w:val="nil"/>
            </w:tcBorders>
          </w:tcPr>
          <w:p w14:paraId="0468D2EA" w14:textId="77777777" w:rsidR="00B96F3C" w:rsidRPr="00295B33" w:rsidRDefault="00B96F3C" w:rsidP="008E67C0">
            <w:pPr>
              <w:adjustRightInd w:val="0"/>
              <w:snapToGrid w:val="0"/>
              <w:jc w:val="center"/>
            </w:pPr>
            <w:r w:rsidRPr="00295B33">
              <w:t>0.9941</w:t>
            </w:r>
          </w:p>
        </w:tc>
      </w:tr>
      <w:tr w:rsidR="00B96F3C" w14:paraId="31659C0B" w14:textId="77777777" w:rsidTr="00ED1142">
        <w:trPr>
          <w:jc w:val="right"/>
        </w:trPr>
        <w:tc>
          <w:tcPr>
            <w:tcW w:w="1286" w:type="dxa"/>
            <w:vMerge/>
            <w:tcBorders>
              <w:left w:val="nil"/>
              <w:bottom w:val="single" w:sz="4" w:space="0" w:color="auto"/>
              <w:right w:val="nil"/>
            </w:tcBorders>
          </w:tcPr>
          <w:p w14:paraId="1B278E5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578D6218" w14:textId="77777777" w:rsidR="00B96F3C" w:rsidRPr="00295B33" w:rsidRDefault="00B96F3C" w:rsidP="008E67C0">
            <w:pPr>
              <w:adjustRightInd w:val="0"/>
              <w:snapToGrid w:val="0"/>
              <w:jc w:val="center"/>
            </w:pPr>
            <w:r w:rsidRPr="00295B33">
              <w:t>Powdery Mildew</w:t>
            </w:r>
          </w:p>
        </w:tc>
        <w:tc>
          <w:tcPr>
            <w:tcW w:w="1417" w:type="dxa"/>
            <w:tcBorders>
              <w:top w:val="nil"/>
              <w:left w:val="nil"/>
              <w:bottom w:val="single" w:sz="4" w:space="0" w:color="auto"/>
              <w:right w:val="nil"/>
            </w:tcBorders>
          </w:tcPr>
          <w:p w14:paraId="65F92A87" w14:textId="77777777" w:rsidR="00B96F3C" w:rsidRPr="00295B33" w:rsidRDefault="00B96F3C" w:rsidP="008E67C0">
            <w:pPr>
              <w:adjustRightInd w:val="0"/>
              <w:snapToGrid w:val="0"/>
              <w:jc w:val="center"/>
            </w:pPr>
            <w:r w:rsidRPr="00295B33">
              <w:t>6</w:t>
            </w:r>
          </w:p>
        </w:tc>
        <w:tc>
          <w:tcPr>
            <w:tcW w:w="1134" w:type="dxa"/>
            <w:tcBorders>
              <w:top w:val="nil"/>
              <w:left w:val="nil"/>
              <w:bottom w:val="single" w:sz="4" w:space="0" w:color="auto"/>
              <w:right w:val="nil"/>
            </w:tcBorders>
          </w:tcPr>
          <w:p w14:paraId="22E167E5"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3C5B706B"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AF48381" w14:textId="77777777" w:rsidR="00B96F3C" w:rsidRPr="00295B33" w:rsidRDefault="00B96F3C" w:rsidP="008E67C0">
            <w:pPr>
              <w:adjustRightInd w:val="0"/>
              <w:snapToGrid w:val="0"/>
              <w:jc w:val="center"/>
            </w:pPr>
            <w:r w:rsidRPr="00295B33">
              <w:t>1.00</w:t>
            </w:r>
          </w:p>
        </w:tc>
      </w:tr>
      <w:tr w:rsidR="00B96F3C" w14:paraId="77461FAA" w14:textId="77777777" w:rsidTr="00ED1142">
        <w:trPr>
          <w:jc w:val="right"/>
        </w:trPr>
        <w:tc>
          <w:tcPr>
            <w:tcW w:w="1286" w:type="dxa"/>
            <w:vMerge w:val="restart"/>
            <w:tcBorders>
              <w:left w:val="nil"/>
              <w:bottom w:val="nil"/>
              <w:right w:val="nil"/>
            </w:tcBorders>
            <w:vAlign w:val="center"/>
          </w:tcPr>
          <w:p w14:paraId="222023F8" w14:textId="77777777" w:rsidR="00B96F3C" w:rsidRPr="00295B33" w:rsidRDefault="00B96F3C" w:rsidP="008E67C0">
            <w:pPr>
              <w:adjustRightInd w:val="0"/>
              <w:snapToGrid w:val="0"/>
              <w:jc w:val="center"/>
            </w:pPr>
            <w:r w:rsidRPr="00295B33">
              <w:t>corn</w:t>
            </w:r>
          </w:p>
        </w:tc>
        <w:tc>
          <w:tcPr>
            <w:tcW w:w="2127" w:type="dxa"/>
            <w:tcBorders>
              <w:left w:val="nil"/>
              <w:bottom w:val="nil"/>
              <w:right w:val="nil"/>
            </w:tcBorders>
          </w:tcPr>
          <w:p w14:paraId="4610AFF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3C8762" w14:textId="77777777" w:rsidR="00B96F3C" w:rsidRPr="00295B33" w:rsidRDefault="00B96F3C" w:rsidP="008E67C0">
            <w:pPr>
              <w:adjustRightInd w:val="0"/>
              <w:snapToGrid w:val="0"/>
              <w:jc w:val="center"/>
            </w:pPr>
            <w:r w:rsidRPr="00295B33">
              <w:t>7</w:t>
            </w:r>
          </w:p>
        </w:tc>
        <w:tc>
          <w:tcPr>
            <w:tcW w:w="1134" w:type="dxa"/>
            <w:tcBorders>
              <w:left w:val="nil"/>
              <w:bottom w:val="nil"/>
              <w:right w:val="nil"/>
            </w:tcBorders>
          </w:tcPr>
          <w:p w14:paraId="7222617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2C02DCAA"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04D84119" w14:textId="77777777" w:rsidR="00B96F3C" w:rsidRPr="00295B33" w:rsidRDefault="00B96F3C" w:rsidP="008E67C0">
            <w:pPr>
              <w:adjustRightInd w:val="0"/>
              <w:snapToGrid w:val="0"/>
              <w:jc w:val="center"/>
            </w:pPr>
            <w:r w:rsidRPr="00295B33">
              <w:t>1.00</w:t>
            </w:r>
          </w:p>
        </w:tc>
      </w:tr>
      <w:tr w:rsidR="00B96F3C" w14:paraId="428D1296" w14:textId="77777777" w:rsidTr="00ED1142">
        <w:trPr>
          <w:jc w:val="right"/>
        </w:trPr>
        <w:tc>
          <w:tcPr>
            <w:tcW w:w="1286" w:type="dxa"/>
            <w:vMerge/>
            <w:tcBorders>
              <w:top w:val="nil"/>
              <w:left w:val="nil"/>
              <w:right w:val="nil"/>
            </w:tcBorders>
          </w:tcPr>
          <w:p w14:paraId="5839B6D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392745B8" w14:textId="77777777" w:rsidR="00B96F3C" w:rsidRPr="00295B33" w:rsidRDefault="00B96F3C" w:rsidP="008E67C0">
            <w:pPr>
              <w:adjustRightInd w:val="0"/>
              <w:snapToGrid w:val="0"/>
              <w:jc w:val="center"/>
            </w:pPr>
            <w:proofErr w:type="spellStart"/>
            <w:r w:rsidRPr="00295B33">
              <w:t>Cercospora</w:t>
            </w:r>
            <w:proofErr w:type="spellEnd"/>
            <w:r w:rsidRPr="00295B33">
              <w:t xml:space="preserve"> Leaf Spot</w:t>
            </w:r>
          </w:p>
        </w:tc>
        <w:tc>
          <w:tcPr>
            <w:tcW w:w="1417" w:type="dxa"/>
            <w:tcBorders>
              <w:top w:val="nil"/>
              <w:left w:val="nil"/>
              <w:bottom w:val="nil"/>
              <w:right w:val="nil"/>
            </w:tcBorders>
          </w:tcPr>
          <w:p w14:paraId="32AA7CDC" w14:textId="77777777" w:rsidR="00B96F3C" w:rsidRPr="00295B33" w:rsidRDefault="00B96F3C" w:rsidP="008E67C0">
            <w:pPr>
              <w:adjustRightInd w:val="0"/>
              <w:snapToGrid w:val="0"/>
              <w:jc w:val="center"/>
            </w:pPr>
            <w:r w:rsidRPr="00295B33">
              <w:t>8</w:t>
            </w:r>
          </w:p>
        </w:tc>
        <w:tc>
          <w:tcPr>
            <w:tcW w:w="1134" w:type="dxa"/>
            <w:tcBorders>
              <w:top w:val="nil"/>
              <w:left w:val="nil"/>
              <w:bottom w:val="nil"/>
              <w:right w:val="nil"/>
            </w:tcBorders>
          </w:tcPr>
          <w:p w14:paraId="5184D5AB" w14:textId="77777777" w:rsidR="00B96F3C" w:rsidRPr="00295B33" w:rsidRDefault="00B96F3C" w:rsidP="008E67C0">
            <w:pPr>
              <w:adjustRightInd w:val="0"/>
              <w:snapToGrid w:val="0"/>
              <w:jc w:val="center"/>
            </w:pPr>
            <w:r w:rsidRPr="00295B33">
              <w:t>0.9736</w:t>
            </w:r>
          </w:p>
        </w:tc>
        <w:tc>
          <w:tcPr>
            <w:tcW w:w="1134" w:type="dxa"/>
            <w:tcBorders>
              <w:top w:val="nil"/>
              <w:left w:val="nil"/>
              <w:bottom w:val="nil"/>
              <w:right w:val="nil"/>
            </w:tcBorders>
          </w:tcPr>
          <w:p w14:paraId="7005E17A" w14:textId="77777777" w:rsidR="00B96F3C" w:rsidRPr="00295B33" w:rsidRDefault="00B96F3C" w:rsidP="008E67C0">
            <w:pPr>
              <w:adjustRightInd w:val="0"/>
              <w:snapToGrid w:val="0"/>
              <w:jc w:val="center"/>
            </w:pPr>
            <w:r w:rsidRPr="00295B33">
              <w:t>0.9910</w:t>
            </w:r>
          </w:p>
        </w:tc>
        <w:tc>
          <w:tcPr>
            <w:tcW w:w="1173" w:type="dxa"/>
            <w:tcBorders>
              <w:top w:val="nil"/>
              <w:left w:val="nil"/>
              <w:bottom w:val="nil"/>
              <w:right w:val="nil"/>
            </w:tcBorders>
          </w:tcPr>
          <w:p w14:paraId="2CA7F5CA" w14:textId="77777777" w:rsidR="00B96F3C" w:rsidRPr="00295B33" w:rsidRDefault="00B96F3C" w:rsidP="008E67C0">
            <w:pPr>
              <w:adjustRightInd w:val="0"/>
              <w:snapToGrid w:val="0"/>
              <w:jc w:val="center"/>
            </w:pPr>
            <w:r w:rsidRPr="00295B33">
              <w:t>0.9823</w:t>
            </w:r>
          </w:p>
        </w:tc>
      </w:tr>
      <w:tr w:rsidR="00B96F3C" w14:paraId="3CD09012" w14:textId="77777777" w:rsidTr="001048E2">
        <w:trPr>
          <w:jc w:val="right"/>
        </w:trPr>
        <w:tc>
          <w:tcPr>
            <w:tcW w:w="1286" w:type="dxa"/>
            <w:vMerge/>
            <w:tcBorders>
              <w:left w:val="nil"/>
              <w:right w:val="nil"/>
            </w:tcBorders>
          </w:tcPr>
          <w:p w14:paraId="390ED3EB"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08E4A688" w14:textId="77777777" w:rsidR="00B96F3C" w:rsidRPr="00295B33" w:rsidRDefault="00B96F3C" w:rsidP="008E67C0">
            <w:pPr>
              <w:adjustRightInd w:val="0"/>
              <w:snapToGrid w:val="0"/>
              <w:jc w:val="center"/>
            </w:pPr>
            <w:r w:rsidRPr="00295B33">
              <w:t>Common Rust</w:t>
            </w:r>
          </w:p>
        </w:tc>
        <w:tc>
          <w:tcPr>
            <w:tcW w:w="1417" w:type="dxa"/>
            <w:tcBorders>
              <w:top w:val="nil"/>
              <w:left w:val="nil"/>
              <w:bottom w:val="nil"/>
              <w:right w:val="nil"/>
            </w:tcBorders>
          </w:tcPr>
          <w:p w14:paraId="46D55FCF" w14:textId="77777777" w:rsidR="00B96F3C" w:rsidRPr="00295B33" w:rsidRDefault="00B96F3C" w:rsidP="008E67C0">
            <w:pPr>
              <w:adjustRightInd w:val="0"/>
              <w:snapToGrid w:val="0"/>
              <w:jc w:val="center"/>
            </w:pPr>
            <w:r w:rsidRPr="00295B33">
              <w:t>9</w:t>
            </w:r>
          </w:p>
        </w:tc>
        <w:tc>
          <w:tcPr>
            <w:tcW w:w="1134" w:type="dxa"/>
            <w:tcBorders>
              <w:top w:val="nil"/>
              <w:left w:val="nil"/>
              <w:bottom w:val="nil"/>
              <w:right w:val="nil"/>
            </w:tcBorders>
          </w:tcPr>
          <w:p w14:paraId="02C96F1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4B714CE" w14:textId="77777777" w:rsidR="00B96F3C" w:rsidRPr="00295B33" w:rsidRDefault="00B96F3C" w:rsidP="008E67C0">
            <w:pPr>
              <w:adjustRightInd w:val="0"/>
              <w:snapToGrid w:val="0"/>
              <w:jc w:val="center"/>
            </w:pPr>
            <w:r w:rsidRPr="00295B33">
              <w:t>0.9956</w:t>
            </w:r>
          </w:p>
        </w:tc>
        <w:tc>
          <w:tcPr>
            <w:tcW w:w="1173" w:type="dxa"/>
            <w:tcBorders>
              <w:top w:val="nil"/>
              <w:left w:val="nil"/>
              <w:bottom w:val="nil"/>
              <w:right w:val="nil"/>
            </w:tcBorders>
          </w:tcPr>
          <w:p w14:paraId="7EA5E1B3" w14:textId="77777777" w:rsidR="00B96F3C" w:rsidRPr="00295B33" w:rsidRDefault="00B96F3C" w:rsidP="008E67C0">
            <w:pPr>
              <w:adjustRightInd w:val="0"/>
              <w:snapToGrid w:val="0"/>
              <w:jc w:val="center"/>
            </w:pPr>
            <w:r w:rsidRPr="00295B33">
              <w:t>0.9978</w:t>
            </w:r>
          </w:p>
        </w:tc>
      </w:tr>
      <w:tr w:rsidR="00B96F3C" w14:paraId="4179EB61" w14:textId="77777777" w:rsidTr="00ED1142">
        <w:trPr>
          <w:jc w:val="right"/>
        </w:trPr>
        <w:tc>
          <w:tcPr>
            <w:tcW w:w="1286" w:type="dxa"/>
            <w:vMerge/>
            <w:tcBorders>
              <w:left w:val="nil"/>
              <w:bottom w:val="single" w:sz="4" w:space="0" w:color="auto"/>
              <w:right w:val="nil"/>
            </w:tcBorders>
          </w:tcPr>
          <w:p w14:paraId="2833DD6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68C28519" w14:textId="77777777" w:rsidR="00B96F3C" w:rsidRPr="00295B33" w:rsidRDefault="00B96F3C" w:rsidP="008E67C0">
            <w:pPr>
              <w:adjustRightInd w:val="0"/>
              <w:snapToGrid w:val="0"/>
              <w:jc w:val="center"/>
            </w:pPr>
            <w:r w:rsidRPr="00295B33">
              <w:t>Northern Leaf Blight</w:t>
            </w:r>
          </w:p>
        </w:tc>
        <w:tc>
          <w:tcPr>
            <w:tcW w:w="1417" w:type="dxa"/>
            <w:tcBorders>
              <w:top w:val="nil"/>
              <w:left w:val="nil"/>
              <w:bottom w:val="single" w:sz="4" w:space="0" w:color="auto"/>
              <w:right w:val="nil"/>
            </w:tcBorders>
          </w:tcPr>
          <w:p w14:paraId="0978FC82" w14:textId="77777777" w:rsidR="00B96F3C" w:rsidRPr="00295B33" w:rsidRDefault="00B96F3C" w:rsidP="008E67C0">
            <w:pPr>
              <w:adjustRightInd w:val="0"/>
              <w:snapToGrid w:val="0"/>
              <w:jc w:val="center"/>
            </w:pPr>
            <w:r w:rsidRPr="00295B33">
              <w:t>10</w:t>
            </w:r>
          </w:p>
        </w:tc>
        <w:tc>
          <w:tcPr>
            <w:tcW w:w="1134" w:type="dxa"/>
            <w:tcBorders>
              <w:top w:val="nil"/>
              <w:left w:val="nil"/>
              <w:bottom w:val="single" w:sz="4" w:space="0" w:color="auto"/>
              <w:right w:val="nil"/>
            </w:tcBorders>
          </w:tcPr>
          <w:p w14:paraId="017BB456" w14:textId="77777777" w:rsidR="00B96F3C" w:rsidRPr="00295B33" w:rsidRDefault="00B96F3C" w:rsidP="008E67C0">
            <w:pPr>
              <w:adjustRightInd w:val="0"/>
              <w:snapToGrid w:val="0"/>
              <w:jc w:val="center"/>
            </w:pPr>
            <w:r w:rsidRPr="00295B33">
              <w:t>0.9951</w:t>
            </w:r>
          </w:p>
        </w:tc>
        <w:tc>
          <w:tcPr>
            <w:tcW w:w="1134" w:type="dxa"/>
            <w:tcBorders>
              <w:top w:val="nil"/>
              <w:left w:val="nil"/>
              <w:bottom w:val="single" w:sz="4" w:space="0" w:color="auto"/>
              <w:right w:val="nil"/>
            </w:tcBorders>
          </w:tcPr>
          <w:p w14:paraId="01C2080F" w14:textId="77777777" w:rsidR="00B96F3C" w:rsidRPr="00295B33" w:rsidRDefault="00B96F3C" w:rsidP="008E67C0">
            <w:pPr>
              <w:adjustRightInd w:val="0"/>
              <w:snapToGrid w:val="0"/>
              <w:jc w:val="center"/>
            </w:pPr>
            <w:r w:rsidRPr="00295B33">
              <w:t>0.9903</w:t>
            </w:r>
          </w:p>
        </w:tc>
        <w:tc>
          <w:tcPr>
            <w:tcW w:w="1173" w:type="dxa"/>
            <w:tcBorders>
              <w:top w:val="nil"/>
              <w:left w:val="nil"/>
              <w:bottom w:val="single" w:sz="4" w:space="0" w:color="auto"/>
              <w:right w:val="nil"/>
            </w:tcBorders>
          </w:tcPr>
          <w:p w14:paraId="0BBBDF80" w14:textId="77777777" w:rsidR="00B96F3C" w:rsidRPr="00295B33" w:rsidRDefault="00B96F3C" w:rsidP="008E67C0">
            <w:pPr>
              <w:adjustRightInd w:val="0"/>
              <w:snapToGrid w:val="0"/>
              <w:jc w:val="center"/>
            </w:pPr>
            <w:r w:rsidRPr="00295B33">
              <w:t>0.9927</w:t>
            </w:r>
          </w:p>
        </w:tc>
      </w:tr>
      <w:tr w:rsidR="00B96F3C" w14:paraId="1EF6683B" w14:textId="77777777" w:rsidTr="001048E2">
        <w:trPr>
          <w:jc w:val="right"/>
        </w:trPr>
        <w:tc>
          <w:tcPr>
            <w:tcW w:w="1286" w:type="dxa"/>
            <w:vMerge w:val="restart"/>
            <w:tcBorders>
              <w:left w:val="nil"/>
              <w:right w:val="nil"/>
            </w:tcBorders>
            <w:vAlign w:val="center"/>
          </w:tcPr>
          <w:p w14:paraId="7D47CA70" w14:textId="77777777" w:rsidR="00B96F3C" w:rsidRPr="00295B33" w:rsidRDefault="00B96F3C" w:rsidP="008E67C0">
            <w:pPr>
              <w:adjustRightInd w:val="0"/>
              <w:snapToGrid w:val="0"/>
              <w:jc w:val="center"/>
            </w:pPr>
            <w:r w:rsidRPr="00295B33">
              <w:t>Grape</w:t>
            </w:r>
          </w:p>
        </w:tc>
        <w:tc>
          <w:tcPr>
            <w:tcW w:w="2127" w:type="dxa"/>
            <w:tcBorders>
              <w:left w:val="nil"/>
              <w:bottom w:val="nil"/>
              <w:right w:val="nil"/>
            </w:tcBorders>
          </w:tcPr>
          <w:p w14:paraId="462E287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73D442B6" w14:textId="77777777" w:rsidR="00B96F3C" w:rsidRPr="00295B33" w:rsidRDefault="00B96F3C" w:rsidP="008E67C0">
            <w:pPr>
              <w:adjustRightInd w:val="0"/>
              <w:snapToGrid w:val="0"/>
              <w:jc w:val="center"/>
            </w:pPr>
            <w:r w:rsidRPr="00295B33">
              <w:t>11</w:t>
            </w:r>
          </w:p>
        </w:tc>
        <w:tc>
          <w:tcPr>
            <w:tcW w:w="1134" w:type="dxa"/>
            <w:tcBorders>
              <w:left w:val="nil"/>
              <w:bottom w:val="nil"/>
              <w:right w:val="nil"/>
            </w:tcBorders>
          </w:tcPr>
          <w:p w14:paraId="31103143"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553E959B"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CFE32F9" w14:textId="77777777" w:rsidR="00B96F3C" w:rsidRPr="00295B33" w:rsidRDefault="00B96F3C" w:rsidP="008E67C0">
            <w:pPr>
              <w:adjustRightInd w:val="0"/>
              <w:snapToGrid w:val="0"/>
              <w:jc w:val="center"/>
            </w:pPr>
            <w:r w:rsidRPr="00295B33">
              <w:t>1.00</w:t>
            </w:r>
          </w:p>
        </w:tc>
      </w:tr>
      <w:tr w:rsidR="00B96F3C" w14:paraId="425F60C2" w14:textId="77777777" w:rsidTr="001048E2">
        <w:trPr>
          <w:jc w:val="right"/>
        </w:trPr>
        <w:tc>
          <w:tcPr>
            <w:tcW w:w="1286" w:type="dxa"/>
            <w:vMerge/>
            <w:tcBorders>
              <w:left w:val="nil"/>
              <w:right w:val="nil"/>
            </w:tcBorders>
          </w:tcPr>
          <w:p w14:paraId="6E0956E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756DF76"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5AC79718" w14:textId="77777777" w:rsidR="00B96F3C" w:rsidRPr="00295B33" w:rsidRDefault="00B96F3C" w:rsidP="008E67C0">
            <w:pPr>
              <w:adjustRightInd w:val="0"/>
              <w:snapToGrid w:val="0"/>
              <w:jc w:val="center"/>
            </w:pPr>
            <w:r w:rsidRPr="00295B33">
              <w:t>12</w:t>
            </w:r>
          </w:p>
        </w:tc>
        <w:tc>
          <w:tcPr>
            <w:tcW w:w="1134" w:type="dxa"/>
            <w:tcBorders>
              <w:top w:val="nil"/>
              <w:left w:val="nil"/>
              <w:bottom w:val="nil"/>
              <w:right w:val="nil"/>
            </w:tcBorders>
          </w:tcPr>
          <w:p w14:paraId="35FC5CD8"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D829E3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6FD66DA" w14:textId="77777777" w:rsidR="00B96F3C" w:rsidRPr="00295B33" w:rsidRDefault="00B96F3C" w:rsidP="008E67C0">
            <w:pPr>
              <w:adjustRightInd w:val="0"/>
              <w:snapToGrid w:val="0"/>
              <w:jc w:val="center"/>
            </w:pPr>
            <w:r w:rsidRPr="00295B33">
              <w:t>1.00</w:t>
            </w:r>
          </w:p>
        </w:tc>
      </w:tr>
      <w:tr w:rsidR="00B96F3C" w14:paraId="0190C4E5" w14:textId="77777777" w:rsidTr="001048E2">
        <w:trPr>
          <w:jc w:val="right"/>
        </w:trPr>
        <w:tc>
          <w:tcPr>
            <w:tcW w:w="1286" w:type="dxa"/>
            <w:vMerge/>
            <w:tcBorders>
              <w:left w:val="nil"/>
              <w:right w:val="nil"/>
            </w:tcBorders>
          </w:tcPr>
          <w:p w14:paraId="600FC8B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5894174E" w14:textId="77777777" w:rsidR="00B96F3C" w:rsidRPr="00295B33" w:rsidRDefault="00B96F3C" w:rsidP="008E67C0">
            <w:pPr>
              <w:adjustRightInd w:val="0"/>
              <w:snapToGrid w:val="0"/>
              <w:jc w:val="center"/>
            </w:pPr>
            <w:r w:rsidRPr="00295B33">
              <w:t>Black Measles</w:t>
            </w:r>
          </w:p>
        </w:tc>
        <w:tc>
          <w:tcPr>
            <w:tcW w:w="1417" w:type="dxa"/>
            <w:tcBorders>
              <w:top w:val="nil"/>
              <w:left w:val="nil"/>
              <w:bottom w:val="nil"/>
              <w:right w:val="nil"/>
            </w:tcBorders>
          </w:tcPr>
          <w:p w14:paraId="444EEAB8" w14:textId="77777777" w:rsidR="00B96F3C" w:rsidRPr="00295B33" w:rsidRDefault="00B96F3C" w:rsidP="008E67C0">
            <w:pPr>
              <w:adjustRightInd w:val="0"/>
              <w:snapToGrid w:val="0"/>
              <w:jc w:val="center"/>
            </w:pPr>
            <w:r w:rsidRPr="00295B33">
              <w:t>13</w:t>
            </w:r>
          </w:p>
        </w:tc>
        <w:tc>
          <w:tcPr>
            <w:tcW w:w="1134" w:type="dxa"/>
            <w:tcBorders>
              <w:top w:val="nil"/>
              <w:left w:val="nil"/>
              <w:bottom w:val="nil"/>
              <w:right w:val="nil"/>
            </w:tcBorders>
          </w:tcPr>
          <w:p w14:paraId="228F777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74E6521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2E90C7C" w14:textId="77777777" w:rsidR="00B96F3C" w:rsidRPr="00295B33" w:rsidRDefault="00B96F3C" w:rsidP="008E67C0">
            <w:pPr>
              <w:adjustRightInd w:val="0"/>
              <w:snapToGrid w:val="0"/>
              <w:jc w:val="center"/>
            </w:pPr>
            <w:r w:rsidRPr="00295B33">
              <w:t>1.00</w:t>
            </w:r>
          </w:p>
        </w:tc>
      </w:tr>
      <w:tr w:rsidR="00B96F3C" w14:paraId="38D1D038" w14:textId="77777777" w:rsidTr="00ED1142">
        <w:trPr>
          <w:jc w:val="right"/>
        </w:trPr>
        <w:tc>
          <w:tcPr>
            <w:tcW w:w="1286" w:type="dxa"/>
            <w:vMerge/>
            <w:tcBorders>
              <w:left w:val="nil"/>
              <w:bottom w:val="single" w:sz="4" w:space="0" w:color="auto"/>
              <w:right w:val="nil"/>
            </w:tcBorders>
          </w:tcPr>
          <w:p w14:paraId="29DE427C"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4EA958DA" w14:textId="77777777" w:rsidR="00B96F3C" w:rsidRPr="00295B33" w:rsidRDefault="00B96F3C" w:rsidP="008E67C0">
            <w:pPr>
              <w:adjustRightInd w:val="0"/>
              <w:snapToGrid w:val="0"/>
              <w:jc w:val="center"/>
            </w:pPr>
            <w:proofErr w:type="spellStart"/>
            <w:r w:rsidRPr="00295B33">
              <w:t>Isariopsis</w:t>
            </w:r>
            <w:proofErr w:type="spellEnd"/>
            <w:r w:rsidRPr="00295B33">
              <w:t xml:space="preserve"> Leaf Spot</w:t>
            </w:r>
          </w:p>
        </w:tc>
        <w:tc>
          <w:tcPr>
            <w:tcW w:w="1417" w:type="dxa"/>
            <w:tcBorders>
              <w:top w:val="nil"/>
              <w:left w:val="nil"/>
              <w:bottom w:val="single" w:sz="4" w:space="0" w:color="auto"/>
              <w:right w:val="nil"/>
            </w:tcBorders>
          </w:tcPr>
          <w:p w14:paraId="51C28550" w14:textId="77777777" w:rsidR="00B96F3C" w:rsidRPr="00295B33" w:rsidRDefault="00B96F3C" w:rsidP="008E67C0">
            <w:pPr>
              <w:adjustRightInd w:val="0"/>
              <w:snapToGrid w:val="0"/>
              <w:jc w:val="center"/>
            </w:pPr>
            <w:r w:rsidRPr="00295B33">
              <w:t>14</w:t>
            </w:r>
          </w:p>
        </w:tc>
        <w:tc>
          <w:tcPr>
            <w:tcW w:w="1134" w:type="dxa"/>
            <w:tcBorders>
              <w:top w:val="nil"/>
              <w:left w:val="nil"/>
              <w:bottom w:val="single" w:sz="4" w:space="0" w:color="auto"/>
              <w:right w:val="nil"/>
            </w:tcBorders>
          </w:tcPr>
          <w:p w14:paraId="2E81359D"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2DF2A2ED"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0611E3C" w14:textId="77777777" w:rsidR="00B96F3C" w:rsidRPr="00295B33" w:rsidRDefault="00B96F3C" w:rsidP="008E67C0">
            <w:pPr>
              <w:adjustRightInd w:val="0"/>
              <w:snapToGrid w:val="0"/>
              <w:jc w:val="center"/>
            </w:pPr>
            <w:r w:rsidRPr="00295B33">
              <w:t>1.00</w:t>
            </w:r>
          </w:p>
        </w:tc>
      </w:tr>
      <w:tr w:rsidR="00B96F3C" w14:paraId="4E9FF799" w14:textId="77777777" w:rsidTr="006517A7">
        <w:trPr>
          <w:jc w:val="right"/>
        </w:trPr>
        <w:tc>
          <w:tcPr>
            <w:tcW w:w="1286" w:type="dxa"/>
            <w:tcBorders>
              <w:left w:val="nil"/>
              <w:bottom w:val="single" w:sz="4" w:space="0" w:color="auto"/>
              <w:right w:val="nil"/>
            </w:tcBorders>
          </w:tcPr>
          <w:p w14:paraId="642DC7D0" w14:textId="77777777" w:rsidR="00B96F3C" w:rsidRPr="00295B33" w:rsidRDefault="00B96F3C" w:rsidP="008E67C0">
            <w:pPr>
              <w:adjustRightInd w:val="0"/>
              <w:snapToGrid w:val="0"/>
              <w:jc w:val="center"/>
            </w:pPr>
            <w:r w:rsidRPr="00295B33">
              <w:t>Orange</w:t>
            </w:r>
          </w:p>
        </w:tc>
        <w:tc>
          <w:tcPr>
            <w:tcW w:w="2127" w:type="dxa"/>
            <w:tcBorders>
              <w:left w:val="nil"/>
              <w:bottom w:val="single" w:sz="4" w:space="0" w:color="auto"/>
              <w:right w:val="nil"/>
            </w:tcBorders>
          </w:tcPr>
          <w:p w14:paraId="4B575DBD" w14:textId="77777777" w:rsidR="00B96F3C" w:rsidRPr="00295B33" w:rsidRDefault="00B96F3C" w:rsidP="008E67C0">
            <w:pPr>
              <w:adjustRightInd w:val="0"/>
              <w:snapToGrid w:val="0"/>
              <w:jc w:val="center"/>
            </w:pPr>
            <w:r w:rsidRPr="00295B33">
              <w:t>Citrus Greening</w:t>
            </w:r>
          </w:p>
        </w:tc>
        <w:tc>
          <w:tcPr>
            <w:tcW w:w="1417" w:type="dxa"/>
            <w:tcBorders>
              <w:left w:val="nil"/>
              <w:bottom w:val="single" w:sz="4" w:space="0" w:color="auto"/>
              <w:right w:val="nil"/>
            </w:tcBorders>
          </w:tcPr>
          <w:p w14:paraId="71B3FA11" w14:textId="77777777" w:rsidR="00B96F3C" w:rsidRPr="00295B33" w:rsidRDefault="00B96F3C" w:rsidP="008E67C0">
            <w:pPr>
              <w:adjustRightInd w:val="0"/>
              <w:snapToGrid w:val="0"/>
              <w:jc w:val="center"/>
            </w:pPr>
            <w:r w:rsidRPr="00295B33">
              <w:t>15</w:t>
            </w:r>
          </w:p>
        </w:tc>
        <w:tc>
          <w:tcPr>
            <w:tcW w:w="1134" w:type="dxa"/>
            <w:tcBorders>
              <w:left w:val="nil"/>
              <w:bottom w:val="single" w:sz="4" w:space="0" w:color="auto"/>
              <w:right w:val="nil"/>
            </w:tcBorders>
          </w:tcPr>
          <w:p w14:paraId="208D5949"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69A709C7" w14:textId="77777777" w:rsidR="00B96F3C" w:rsidRPr="00295B33" w:rsidRDefault="00B96F3C" w:rsidP="008E67C0">
            <w:pPr>
              <w:adjustRightInd w:val="0"/>
              <w:snapToGrid w:val="0"/>
              <w:jc w:val="center"/>
            </w:pPr>
            <w:r w:rsidRPr="00295B33">
              <w:t>0.9990</w:t>
            </w:r>
          </w:p>
        </w:tc>
        <w:tc>
          <w:tcPr>
            <w:tcW w:w="1173" w:type="dxa"/>
            <w:tcBorders>
              <w:left w:val="nil"/>
              <w:bottom w:val="single" w:sz="4" w:space="0" w:color="auto"/>
              <w:right w:val="nil"/>
            </w:tcBorders>
          </w:tcPr>
          <w:p w14:paraId="482F0357" w14:textId="77777777" w:rsidR="00B96F3C" w:rsidRPr="00295B33" w:rsidRDefault="00B96F3C" w:rsidP="008E67C0">
            <w:pPr>
              <w:adjustRightInd w:val="0"/>
              <w:snapToGrid w:val="0"/>
              <w:jc w:val="center"/>
            </w:pPr>
            <w:r w:rsidRPr="00295B33">
              <w:t>0.9995</w:t>
            </w:r>
          </w:p>
        </w:tc>
      </w:tr>
      <w:tr w:rsidR="00B96F3C" w14:paraId="02053BAF" w14:textId="77777777" w:rsidTr="00ED1142">
        <w:trPr>
          <w:jc w:val="right"/>
        </w:trPr>
        <w:tc>
          <w:tcPr>
            <w:tcW w:w="1286" w:type="dxa"/>
            <w:vMerge w:val="restart"/>
            <w:tcBorders>
              <w:left w:val="nil"/>
              <w:right w:val="nil"/>
            </w:tcBorders>
            <w:vAlign w:val="center"/>
          </w:tcPr>
          <w:p w14:paraId="69EA7E00" w14:textId="77777777" w:rsidR="00B96F3C" w:rsidRPr="00295B33" w:rsidRDefault="00B96F3C" w:rsidP="008E67C0">
            <w:pPr>
              <w:adjustRightInd w:val="0"/>
              <w:snapToGrid w:val="0"/>
              <w:jc w:val="center"/>
            </w:pPr>
            <w:r w:rsidRPr="00295B33">
              <w:t>Peach</w:t>
            </w:r>
          </w:p>
        </w:tc>
        <w:tc>
          <w:tcPr>
            <w:tcW w:w="2127" w:type="dxa"/>
            <w:tcBorders>
              <w:left w:val="nil"/>
              <w:bottom w:val="single" w:sz="4" w:space="0" w:color="auto"/>
              <w:right w:val="nil"/>
            </w:tcBorders>
          </w:tcPr>
          <w:p w14:paraId="63F0A289"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21984820" w14:textId="77777777" w:rsidR="00B96F3C" w:rsidRPr="00295B33" w:rsidRDefault="00B96F3C" w:rsidP="008E67C0">
            <w:pPr>
              <w:adjustRightInd w:val="0"/>
              <w:snapToGrid w:val="0"/>
              <w:jc w:val="center"/>
            </w:pPr>
            <w:r w:rsidRPr="00295B33">
              <w:t>16</w:t>
            </w:r>
          </w:p>
        </w:tc>
        <w:tc>
          <w:tcPr>
            <w:tcW w:w="1134" w:type="dxa"/>
            <w:tcBorders>
              <w:left w:val="nil"/>
              <w:bottom w:val="single" w:sz="4" w:space="0" w:color="auto"/>
              <w:right w:val="nil"/>
            </w:tcBorders>
          </w:tcPr>
          <w:p w14:paraId="6A13ABBE"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0FB09A1A"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05149783" w14:textId="77777777" w:rsidR="00B96F3C" w:rsidRPr="00295B33" w:rsidRDefault="00B96F3C" w:rsidP="008E67C0">
            <w:pPr>
              <w:adjustRightInd w:val="0"/>
              <w:snapToGrid w:val="0"/>
              <w:jc w:val="center"/>
            </w:pPr>
            <w:r w:rsidRPr="00295B33">
              <w:t>1.00</w:t>
            </w:r>
          </w:p>
        </w:tc>
      </w:tr>
      <w:tr w:rsidR="00B96F3C" w14:paraId="4512572A" w14:textId="77777777" w:rsidTr="006517A7">
        <w:trPr>
          <w:jc w:val="right"/>
        </w:trPr>
        <w:tc>
          <w:tcPr>
            <w:tcW w:w="1286" w:type="dxa"/>
            <w:vMerge/>
            <w:tcBorders>
              <w:left w:val="nil"/>
              <w:bottom w:val="single" w:sz="4" w:space="0" w:color="auto"/>
              <w:right w:val="nil"/>
            </w:tcBorders>
          </w:tcPr>
          <w:p w14:paraId="1DCF59CE" w14:textId="77777777" w:rsidR="00B96F3C" w:rsidRPr="00295B33" w:rsidRDefault="00B96F3C" w:rsidP="008E67C0">
            <w:pPr>
              <w:adjustRightInd w:val="0"/>
              <w:snapToGrid w:val="0"/>
              <w:jc w:val="center"/>
            </w:pPr>
          </w:p>
        </w:tc>
        <w:tc>
          <w:tcPr>
            <w:tcW w:w="2127" w:type="dxa"/>
            <w:tcBorders>
              <w:top w:val="single" w:sz="4" w:space="0" w:color="auto"/>
              <w:left w:val="nil"/>
              <w:bottom w:val="single" w:sz="4" w:space="0" w:color="auto"/>
              <w:right w:val="nil"/>
            </w:tcBorders>
          </w:tcPr>
          <w:p w14:paraId="36B4F447" w14:textId="77777777" w:rsidR="00B96F3C" w:rsidRPr="00295B33" w:rsidRDefault="00B96F3C" w:rsidP="008E67C0">
            <w:pPr>
              <w:adjustRightInd w:val="0"/>
              <w:snapToGrid w:val="0"/>
              <w:jc w:val="center"/>
            </w:pPr>
            <w:r w:rsidRPr="00295B33">
              <w:t>Bacterial Spot</w:t>
            </w:r>
          </w:p>
        </w:tc>
        <w:tc>
          <w:tcPr>
            <w:tcW w:w="1417" w:type="dxa"/>
            <w:tcBorders>
              <w:top w:val="single" w:sz="4" w:space="0" w:color="auto"/>
              <w:left w:val="nil"/>
              <w:bottom w:val="single" w:sz="4" w:space="0" w:color="auto"/>
              <w:right w:val="nil"/>
            </w:tcBorders>
          </w:tcPr>
          <w:p w14:paraId="570C1A5D" w14:textId="77777777" w:rsidR="00B96F3C" w:rsidRPr="00295B33" w:rsidRDefault="00B96F3C" w:rsidP="008E67C0">
            <w:pPr>
              <w:adjustRightInd w:val="0"/>
              <w:snapToGrid w:val="0"/>
              <w:jc w:val="center"/>
            </w:pPr>
            <w:r w:rsidRPr="00295B33">
              <w:t>17</w:t>
            </w:r>
          </w:p>
        </w:tc>
        <w:tc>
          <w:tcPr>
            <w:tcW w:w="1134" w:type="dxa"/>
            <w:tcBorders>
              <w:top w:val="single" w:sz="4" w:space="0" w:color="auto"/>
              <w:left w:val="nil"/>
              <w:bottom w:val="single" w:sz="4" w:space="0" w:color="auto"/>
              <w:right w:val="nil"/>
            </w:tcBorders>
          </w:tcPr>
          <w:p w14:paraId="065C4212" w14:textId="77777777" w:rsidR="00B96F3C" w:rsidRPr="00295B33" w:rsidRDefault="00B96F3C" w:rsidP="008E67C0">
            <w:pPr>
              <w:adjustRightInd w:val="0"/>
              <w:snapToGrid w:val="0"/>
              <w:jc w:val="center"/>
            </w:pPr>
            <w:r w:rsidRPr="00295B33">
              <w:t>1.00</w:t>
            </w:r>
          </w:p>
        </w:tc>
        <w:tc>
          <w:tcPr>
            <w:tcW w:w="1134" w:type="dxa"/>
            <w:tcBorders>
              <w:top w:val="single" w:sz="4" w:space="0" w:color="auto"/>
              <w:left w:val="nil"/>
              <w:bottom w:val="single" w:sz="4" w:space="0" w:color="auto"/>
              <w:right w:val="nil"/>
            </w:tcBorders>
          </w:tcPr>
          <w:p w14:paraId="1C5F6FAD" w14:textId="77777777" w:rsidR="00B96F3C" w:rsidRPr="00295B33" w:rsidRDefault="00B96F3C" w:rsidP="008E67C0">
            <w:pPr>
              <w:adjustRightInd w:val="0"/>
              <w:snapToGrid w:val="0"/>
              <w:jc w:val="center"/>
            </w:pPr>
            <w:r w:rsidRPr="00295B33">
              <w:t>1.00</w:t>
            </w:r>
          </w:p>
        </w:tc>
        <w:tc>
          <w:tcPr>
            <w:tcW w:w="1173" w:type="dxa"/>
            <w:tcBorders>
              <w:top w:val="single" w:sz="4" w:space="0" w:color="auto"/>
              <w:left w:val="nil"/>
              <w:bottom w:val="single" w:sz="4" w:space="0" w:color="auto"/>
              <w:right w:val="nil"/>
            </w:tcBorders>
          </w:tcPr>
          <w:p w14:paraId="144C1019" w14:textId="77777777" w:rsidR="00B96F3C" w:rsidRPr="00295B33" w:rsidRDefault="00B96F3C" w:rsidP="008E67C0">
            <w:pPr>
              <w:adjustRightInd w:val="0"/>
              <w:snapToGrid w:val="0"/>
              <w:jc w:val="center"/>
            </w:pPr>
            <w:r w:rsidRPr="00295B33">
              <w:t>1.00</w:t>
            </w:r>
          </w:p>
        </w:tc>
      </w:tr>
      <w:tr w:rsidR="00B96F3C" w14:paraId="7AA295EE" w14:textId="77777777" w:rsidTr="001048E2">
        <w:trPr>
          <w:jc w:val="right"/>
        </w:trPr>
        <w:tc>
          <w:tcPr>
            <w:tcW w:w="1286" w:type="dxa"/>
            <w:vMerge w:val="restart"/>
            <w:tcBorders>
              <w:left w:val="nil"/>
              <w:right w:val="nil"/>
            </w:tcBorders>
            <w:vAlign w:val="center"/>
          </w:tcPr>
          <w:p w14:paraId="6BA6B60E" w14:textId="77777777" w:rsidR="00B96F3C" w:rsidRPr="00295B33" w:rsidRDefault="00B96F3C" w:rsidP="008E67C0">
            <w:pPr>
              <w:adjustRightInd w:val="0"/>
              <w:snapToGrid w:val="0"/>
              <w:jc w:val="center"/>
            </w:pPr>
            <w:proofErr w:type="spellStart"/>
            <w:r w:rsidRPr="00295B33">
              <w:t>BellPepper</w:t>
            </w:r>
            <w:proofErr w:type="spellEnd"/>
          </w:p>
        </w:tc>
        <w:tc>
          <w:tcPr>
            <w:tcW w:w="2127" w:type="dxa"/>
            <w:tcBorders>
              <w:left w:val="nil"/>
              <w:bottom w:val="nil"/>
              <w:right w:val="nil"/>
            </w:tcBorders>
          </w:tcPr>
          <w:p w14:paraId="75A32215"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E5F6828" w14:textId="77777777" w:rsidR="00B96F3C" w:rsidRPr="00295B33" w:rsidRDefault="00B96F3C" w:rsidP="008E67C0">
            <w:pPr>
              <w:adjustRightInd w:val="0"/>
              <w:snapToGrid w:val="0"/>
              <w:jc w:val="center"/>
            </w:pPr>
            <w:r w:rsidRPr="00295B33">
              <w:t>18</w:t>
            </w:r>
          </w:p>
        </w:tc>
        <w:tc>
          <w:tcPr>
            <w:tcW w:w="1134" w:type="dxa"/>
            <w:tcBorders>
              <w:left w:val="nil"/>
              <w:bottom w:val="nil"/>
              <w:right w:val="nil"/>
            </w:tcBorders>
          </w:tcPr>
          <w:p w14:paraId="7D2B88F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A335689"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E8B8CB9" w14:textId="77777777" w:rsidR="00B96F3C" w:rsidRPr="00295B33" w:rsidRDefault="00B96F3C" w:rsidP="008E67C0">
            <w:pPr>
              <w:adjustRightInd w:val="0"/>
              <w:snapToGrid w:val="0"/>
              <w:jc w:val="center"/>
            </w:pPr>
            <w:r w:rsidRPr="00295B33">
              <w:t>1.00</w:t>
            </w:r>
          </w:p>
        </w:tc>
      </w:tr>
      <w:tr w:rsidR="00B96F3C" w14:paraId="66DF53B2" w14:textId="77777777" w:rsidTr="001048E2">
        <w:trPr>
          <w:jc w:val="right"/>
        </w:trPr>
        <w:tc>
          <w:tcPr>
            <w:tcW w:w="1286" w:type="dxa"/>
            <w:vMerge/>
            <w:tcBorders>
              <w:left w:val="nil"/>
              <w:bottom w:val="single" w:sz="4" w:space="0" w:color="auto"/>
              <w:right w:val="nil"/>
            </w:tcBorders>
          </w:tcPr>
          <w:p w14:paraId="4A5ECE10"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3214065E"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single" w:sz="4" w:space="0" w:color="auto"/>
              <w:right w:val="nil"/>
            </w:tcBorders>
          </w:tcPr>
          <w:p w14:paraId="454513B9" w14:textId="77777777" w:rsidR="00B96F3C" w:rsidRPr="00295B33" w:rsidRDefault="00B96F3C" w:rsidP="008E67C0">
            <w:pPr>
              <w:adjustRightInd w:val="0"/>
              <w:snapToGrid w:val="0"/>
              <w:jc w:val="center"/>
            </w:pPr>
            <w:r w:rsidRPr="00295B33">
              <w:t>19</w:t>
            </w:r>
          </w:p>
        </w:tc>
        <w:tc>
          <w:tcPr>
            <w:tcW w:w="1134" w:type="dxa"/>
            <w:tcBorders>
              <w:top w:val="nil"/>
              <w:left w:val="nil"/>
              <w:bottom w:val="single" w:sz="4" w:space="0" w:color="auto"/>
              <w:right w:val="nil"/>
            </w:tcBorders>
          </w:tcPr>
          <w:p w14:paraId="0612764E" w14:textId="77777777" w:rsidR="00B96F3C" w:rsidRPr="00295B33" w:rsidRDefault="00B96F3C" w:rsidP="008E67C0">
            <w:pPr>
              <w:adjustRightInd w:val="0"/>
              <w:snapToGrid w:val="0"/>
              <w:jc w:val="center"/>
            </w:pPr>
            <w:r w:rsidRPr="00295B33">
              <w:t>0.9952</w:t>
            </w:r>
          </w:p>
        </w:tc>
        <w:tc>
          <w:tcPr>
            <w:tcW w:w="1134" w:type="dxa"/>
            <w:tcBorders>
              <w:top w:val="nil"/>
              <w:left w:val="nil"/>
              <w:bottom w:val="single" w:sz="4" w:space="0" w:color="auto"/>
              <w:right w:val="nil"/>
            </w:tcBorders>
          </w:tcPr>
          <w:p w14:paraId="0D513680"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7FA48DC2" w14:textId="77777777" w:rsidR="00B96F3C" w:rsidRPr="00295B33" w:rsidRDefault="00B96F3C" w:rsidP="008E67C0">
            <w:pPr>
              <w:adjustRightInd w:val="0"/>
              <w:snapToGrid w:val="0"/>
              <w:jc w:val="center"/>
            </w:pPr>
            <w:r w:rsidRPr="00295B33">
              <w:t>0.9976</w:t>
            </w:r>
          </w:p>
        </w:tc>
      </w:tr>
      <w:tr w:rsidR="00B96F3C" w14:paraId="3D52DBC3" w14:textId="77777777" w:rsidTr="001048E2">
        <w:trPr>
          <w:jc w:val="right"/>
        </w:trPr>
        <w:tc>
          <w:tcPr>
            <w:tcW w:w="1286" w:type="dxa"/>
            <w:vMerge w:val="restart"/>
            <w:tcBorders>
              <w:left w:val="nil"/>
              <w:right w:val="nil"/>
            </w:tcBorders>
            <w:vAlign w:val="center"/>
          </w:tcPr>
          <w:p w14:paraId="209AB632" w14:textId="77777777" w:rsidR="00B96F3C" w:rsidRPr="00295B33" w:rsidRDefault="00B96F3C" w:rsidP="008E67C0">
            <w:pPr>
              <w:adjustRightInd w:val="0"/>
              <w:snapToGrid w:val="0"/>
              <w:jc w:val="center"/>
            </w:pPr>
            <w:r w:rsidRPr="00295B33">
              <w:t>Potato</w:t>
            </w:r>
          </w:p>
        </w:tc>
        <w:tc>
          <w:tcPr>
            <w:tcW w:w="2127" w:type="dxa"/>
            <w:tcBorders>
              <w:left w:val="nil"/>
              <w:bottom w:val="nil"/>
              <w:right w:val="nil"/>
            </w:tcBorders>
          </w:tcPr>
          <w:p w14:paraId="6A4C7088"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1185FF7B" w14:textId="77777777" w:rsidR="00B96F3C" w:rsidRPr="00295B33" w:rsidRDefault="00B96F3C" w:rsidP="008E67C0">
            <w:pPr>
              <w:adjustRightInd w:val="0"/>
              <w:snapToGrid w:val="0"/>
              <w:jc w:val="center"/>
            </w:pPr>
            <w:r w:rsidRPr="00295B33">
              <w:t>20</w:t>
            </w:r>
          </w:p>
        </w:tc>
        <w:tc>
          <w:tcPr>
            <w:tcW w:w="1134" w:type="dxa"/>
            <w:tcBorders>
              <w:left w:val="nil"/>
              <w:bottom w:val="nil"/>
              <w:right w:val="nil"/>
            </w:tcBorders>
          </w:tcPr>
          <w:p w14:paraId="5CA6BEA4"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3EC72D2"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20FDA294" w14:textId="77777777" w:rsidR="00B96F3C" w:rsidRPr="00295B33" w:rsidRDefault="00B96F3C" w:rsidP="008E67C0">
            <w:pPr>
              <w:adjustRightInd w:val="0"/>
              <w:snapToGrid w:val="0"/>
              <w:jc w:val="center"/>
            </w:pPr>
            <w:r w:rsidRPr="00295B33">
              <w:t>1.00</w:t>
            </w:r>
          </w:p>
        </w:tc>
      </w:tr>
      <w:tr w:rsidR="00B96F3C" w14:paraId="2BF3DE6B" w14:textId="77777777" w:rsidTr="001048E2">
        <w:trPr>
          <w:jc w:val="right"/>
        </w:trPr>
        <w:tc>
          <w:tcPr>
            <w:tcW w:w="1286" w:type="dxa"/>
            <w:vMerge/>
            <w:tcBorders>
              <w:left w:val="nil"/>
              <w:right w:val="nil"/>
            </w:tcBorders>
          </w:tcPr>
          <w:p w14:paraId="2EC59312"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6CA7DB19"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7E8D4BCF" w14:textId="77777777" w:rsidR="00B96F3C" w:rsidRPr="00295B33" w:rsidRDefault="00B96F3C" w:rsidP="008E67C0">
            <w:pPr>
              <w:adjustRightInd w:val="0"/>
              <w:snapToGrid w:val="0"/>
              <w:jc w:val="center"/>
            </w:pPr>
            <w:r w:rsidRPr="00295B33">
              <w:t>21</w:t>
            </w:r>
          </w:p>
        </w:tc>
        <w:tc>
          <w:tcPr>
            <w:tcW w:w="1134" w:type="dxa"/>
            <w:tcBorders>
              <w:top w:val="nil"/>
              <w:left w:val="nil"/>
              <w:bottom w:val="nil"/>
              <w:right w:val="nil"/>
            </w:tcBorders>
          </w:tcPr>
          <w:p w14:paraId="0DA23C9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3FC029E"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5FD27FD" w14:textId="77777777" w:rsidR="00B96F3C" w:rsidRPr="00295B33" w:rsidRDefault="00B96F3C" w:rsidP="008E67C0">
            <w:pPr>
              <w:adjustRightInd w:val="0"/>
              <w:snapToGrid w:val="0"/>
              <w:jc w:val="center"/>
            </w:pPr>
            <w:r w:rsidRPr="00295B33">
              <w:t>1.00</w:t>
            </w:r>
          </w:p>
        </w:tc>
      </w:tr>
      <w:tr w:rsidR="00B96F3C" w14:paraId="7046C1EB" w14:textId="77777777" w:rsidTr="001048E2">
        <w:trPr>
          <w:jc w:val="right"/>
        </w:trPr>
        <w:tc>
          <w:tcPr>
            <w:tcW w:w="1286" w:type="dxa"/>
            <w:vMerge/>
            <w:tcBorders>
              <w:left w:val="nil"/>
              <w:right w:val="nil"/>
            </w:tcBorders>
          </w:tcPr>
          <w:p w14:paraId="45A8699D" w14:textId="77777777" w:rsidR="00B96F3C" w:rsidRPr="00295B33" w:rsidRDefault="00B96F3C" w:rsidP="008E67C0">
            <w:pPr>
              <w:adjustRightInd w:val="0"/>
              <w:snapToGrid w:val="0"/>
              <w:jc w:val="center"/>
            </w:pPr>
          </w:p>
        </w:tc>
        <w:tc>
          <w:tcPr>
            <w:tcW w:w="2127" w:type="dxa"/>
            <w:tcBorders>
              <w:top w:val="nil"/>
              <w:left w:val="nil"/>
              <w:right w:val="nil"/>
            </w:tcBorders>
          </w:tcPr>
          <w:p w14:paraId="68E89575" w14:textId="77777777" w:rsidR="00B96F3C" w:rsidRPr="00295B33" w:rsidRDefault="00B96F3C" w:rsidP="008E67C0">
            <w:pPr>
              <w:adjustRightInd w:val="0"/>
              <w:snapToGrid w:val="0"/>
              <w:jc w:val="center"/>
            </w:pPr>
            <w:r w:rsidRPr="00295B33">
              <w:t>Late Blight</w:t>
            </w:r>
          </w:p>
        </w:tc>
        <w:tc>
          <w:tcPr>
            <w:tcW w:w="1417" w:type="dxa"/>
            <w:tcBorders>
              <w:top w:val="nil"/>
              <w:left w:val="nil"/>
              <w:right w:val="nil"/>
            </w:tcBorders>
          </w:tcPr>
          <w:p w14:paraId="3DBA9926" w14:textId="77777777" w:rsidR="00B96F3C" w:rsidRPr="00295B33" w:rsidRDefault="00B96F3C" w:rsidP="008E67C0">
            <w:pPr>
              <w:adjustRightInd w:val="0"/>
              <w:snapToGrid w:val="0"/>
              <w:jc w:val="center"/>
            </w:pPr>
            <w:r w:rsidRPr="00295B33">
              <w:t>22</w:t>
            </w:r>
          </w:p>
        </w:tc>
        <w:tc>
          <w:tcPr>
            <w:tcW w:w="1134" w:type="dxa"/>
            <w:tcBorders>
              <w:top w:val="nil"/>
              <w:left w:val="nil"/>
              <w:right w:val="nil"/>
            </w:tcBorders>
          </w:tcPr>
          <w:p w14:paraId="3A921302" w14:textId="77777777" w:rsidR="00B96F3C" w:rsidRPr="00295B33" w:rsidRDefault="00B96F3C" w:rsidP="008E67C0">
            <w:pPr>
              <w:adjustRightInd w:val="0"/>
              <w:snapToGrid w:val="0"/>
              <w:jc w:val="center"/>
            </w:pPr>
            <w:r w:rsidRPr="00295B33">
              <w:t>1.00</w:t>
            </w:r>
          </w:p>
        </w:tc>
        <w:tc>
          <w:tcPr>
            <w:tcW w:w="1134" w:type="dxa"/>
            <w:tcBorders>
              <w:top w:val="nil"/>
              <w:left w:val="nil"/>
              <w:right w:val="nil"/>
            </w:tcBorders>
          </w:tcPr>
          <w:p w14:paraId="10F00327" w14:textId="77777777" w:rsidR="00B96F3C" w:rsidRPr="00295B33" w:rsidRDefault="00B96F3C" w:rsidP="008E67C0">
            <w:pPr>
              <w:adjustRightInd w:val="0"/>
              <w:snapToGrid w:val="0"/>
              <w:jc w:val="center"/>
            </w:pPr>
            <w:r w:rsidRPr="00295B33">
              <w:t>1.00</w:t>
            </w:r>
          </w:p>
        </w:tc>
        <w:tc>
          <w:tcPr>
            <w:tcW w:w="1173" w:type="dxa"/>
            <w:tcBorders>
              <w:top w:val="nil"/>
              <w:left w:val="nil"/>
              <w:right w:val="nil"/>
            </w:tcBorders>
          </w:tcPr>
          <w:p w14:paraId="62B5B752" w14:textId="77777777" w:rsidR="00B96F3C" w:rsidRPr="00295B33" w:rsidRDefault="00B96F3C" w:rsidP="008E67C0">
            <w:pPr>
              <w:adjustRightInd w:val="0"/>
              <w:snapToGrid w:val="0"/>
              <w:jc w:val="center"/>
            </w:pPr>
            <w:r w:rsidRPr="00295B33">
              <w:t>1.00</w:t>
            </w:r>
          </w:p>
        </w:tc>
      </w:tr>
      <w:tr w:rsidR="00B96F3C" w14:paraId="14DD45BD" w14:textId="77777777" w:rsidTr="001048E2">
        <w:trPr>
          <w:jc w:val="right"/>
        </w:trPr>
        <w:tc>
          <w:tcPr>
            <w:tcW w:w="1286" w:type="dxa"/>
            <w:tcBorders>
              <w:left w:val="nil"/>
              <w:right w:val="nil"/>
            </w:tcBorders>
          </w:tcPr>
          <w:p w14:paraId="658A3B3F" w14:textId="77777777" w:rsidR="00B96F3C" w:rsidRPr="00295B33" w:rsidRDefault="00B96F3C" w:rsidP="008E67C0">
            <w:pPr>
              <w:adjustRightInd w:val="0"/>
              <w:snapToGrid w:val="0"/>
              <w:jc w:val="center"/>
            </w:pPr>
            <w:r w:rsidRPr="00295B33">
              <w:t>Raspberry</w:t>
            </w:r>
          </w:p>
        </w:tc>
        <w:tc>
          <w:tcPr>
            <w:tcW w:w="2127" w:type="dxa"/>
            <w:tcBorders>
              <w:left w:val="nil"/>
              <w:right w:val="nil"/>
            </w:tcBorders>
          </w:tcPr>
          <w:p w14:paraId="030FC8DE"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0F998C1F" w14:textId="77777777" w:rsidR="00B96F3C" w:rsidRPr="00295B33" w:rsidRDefault="00B96F3C" w:rsidP="008E67C0">
            <w:pPr>
              <w:adjustRightInd w:val="0"/>
              <w:snapToGrid w:val="0"/>
              <w:jc w:val="center"/>
            </w:pPr>
            <w:r w:rsidRPr="00295B33">
              <w:t>23</w:t>
            </w:r>
          </w:p>
        </w:tc>
        <w:tc>
          <w:tcPr>
            <w:tcW w:w="1134" w:type="dxa"/>
            <w:tcBorders>
              <w:left w:val="nil"/>
              <w:right w:val="nil"/>
            </w:tcBorders>
          </w:tcPr>
          <w:p w14:paraId="10A13FD5" w14:textId="77777777" w:rsidR="00B96F3C" w:rsidRPr="00295B33" w:rsidRDefault="00B96F3C" w:rsidP="008E67C0">
            <w:pPr>
              <w:adjustRightInd w:val="0"/>
              <w:snapToGrid w:val="0"/>
              <w:jc w:val="center"/>
            </w:pPr>
            <w:r w:rsidRPr="00295B33">
              <w:t>1.00</w:t>
            </w:r>
          </w:p>
        </w:tc>
        <w:tc>
          <w:tcPr>
            <w:tcW w:w="1134" w:type="dxa"/>
            <w:tcBorders>
              <w:left w:val="nil"/>
              <w:right w:val="nil"/>
            </w:tcBorders>
          </w:tcPr>
          <w:p w14:paraId="151A8C33"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36812E62" w14:textId="77777777" w:rsidR="00B96F3C" w:rsidRPr="00295B33" w:rsidRDefault="00B96F3C" w:rsidP="008E67C0">
            <w:pPr>
              <w:adjustRightInd w:val="0"/>
              <w:snapToGrid w:val="0"/>
              <w:jc w:val="center"/>
            </w:pPr>
            <w:r w:rsidRPr="00295B33">
              <w:t>1.00</w:t>
            </w:r>
          </w:p>
        </w:tc>
      </w:tr>
      <w:tr w:rsidR="00B96F3C" w14:paraId="494EFE37" w14:textId="77777777" w:rsidTr="001048E2">
        <w:trPr>
          <w:jc w:val="right"/>
        </w:trPr>
        <w:tc>
          <w:tcPr>
            <w:tcW w:w="1286" w:type="dxa"/>
            <w:tcBorders>
              <w:left w:val="nil"/>
              <w:right w:val="nil"/>
            </w:tcBorders>
          </w:tcPr>
          <w:p w14:paraId="07C918DD" w14:textId="77777777" w:rsidR="00B96F3C" w:rsidRPr="00295B33" w:rsidRDefault="00B96F3C" w:rsidP="008E67C0">
            <w:pPr>
              <w:adjustRightInd w:val="0"/>
              <w:snapToGrid w:val="0"/>
              <w:jc w:val="center"/>
            </w:pPr>
            <w:r w:rsidRPr="00295B33">
              <w:t>Soybean</w:t>
            </w:r>
          </w:p>
        </w:tc>
        <w:tc>
          <w:tcPr>
            <w:tcW w:w="2127" w:type="dxa"/>
            <w:tcBorders>
              <w:left w:val="nil"/>
              <w:right w:val="nil"/>
            </w:tcBorders>
          </w:tcPr>
          <w:p w14:paraId="48CB8869"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433D11D7" w14:textId="77777777" w:rsidR="00B96F3C" w:rsidRPr="00295B33" w:rsidRDefault="00B96F3C" w:rsidP="008E67C0">
            <w:pPr>
              <w:adjustRightInd w:val="0"/>
              <w:snapToGrid w:val="0"/>
              <w:jc w:val="center"/>
            </w:pPr>
            <w:r w:rsidRPr="00295B33">
              <w:t>24</w:t>
            </w:r>
          </w:p>
        </w:tc>
        <w:tc>
          <w:tcPr>
            <w:tcW w:w="1134" w:type="dxa"/>
            <w:tcBorders>
              <w:left w:val="nil"/>
              <w:right w:val="nil"/>
            </w:tcBorders>
          </w:tcPr>
          <w:p w14:paraId="18E23BF3" w14:textId="77777777" w:rsidR="00B96F3C" w:rsidRPr="00295B33" w:rsidRDefault="00B96F3C" w:rsidP="008E67C0">
            <w:pPr>
              <w:adjustRightInd w:val="0"/>
              <w:snapToGrid w:val="0"/>
              <w:jc w:val="center"/>
            </w:pPr>
            <w:r w:rsidRPr="00295B33">
              <w:t>0.9989</w:t>
            </w:r>
          </w:p>
        </w:tc>
        <w:tc>
          <w:tcPr>
            <w:tcW w:w="1134" w:type="dxa"/>
            <w:tcBorders>
              <w:left w:val="nil"/>
              <w:right w:val="nil"/>
            </w:tcBorders>
          </w:tcPr>
          <w:p w14:paraId="3A22A0C2"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5D7E1741" w14:textId="77777777" w:rsidR="00B96F3C" w:rsidRPr="00295B33" w:rsidRDefault="00B96F3C" w:rsidP="008E67C0">
            <w:pPr>
              <w:adjustRightInd w:val="0"/>
              <w:snapToGrid w:val="0"/>
              <w:jc w:val="center"/>
            </w:pPr>
            <w:r w:rsidRPr="00295B33">
              <w:t>0.9994</w:t>
            </w:r>
          </w:p>
        </w:tc>
      </w:tr>
      <w:tr w:rsidR="00B96F3C" w14:paraId="2166E8CB" w14:textId="77777777" w:rsidTr="001048E2">
        <w:trPr>
          <w:jc w:val="right"/>
        </w:trPr>
        <w:tc>
          <w:tcPr>
            <w:tcW w:w="1286" w:type="dxa"/>
            <w:tcBorders>
              <w:left w:val="nil"/>
              <w:bottom w:val="single" w:sz="4" w:space="0" w:color="auto"/>
              <w:right w:val="nil"/>
            </w:tcBorders>
          </w:tcPr>
          <w:p w14:paraId="767B6981" w14:textId="77777777" w:rsidR="00B96F3C" w:rsidRPr="00295B33" w:rsidRDefault="00B96F3C" w:rsidP="008E67C0">
            <w:pPr>
              <w:adjustRightInd w:val="0"/>
              <w:snapToGrid w:val="0"/>
              <w:jc w:val="center"/>
            </w:pPr>
            <w:r w:rsidRPr="00295B33">
              <w:t>Squash</w:t>
            </w:r>
          </w:p>
        </w:tc>
        <w:tc>
          <w:tcPr>
            <w:tcW w:w="2127" w:type="dxa"/>
            <w:tcBorders>
              <w:left w:val="nil"/>
              <w:bottom w:val="single" w:sz="4" w:space="0" w:color="auto"/>
              <w:right w:val="nil"/>
            </w:tcBorders>
          </w:tcPr>
          <w:p w14:paraId="778B7EC8" w14:textId="77777777" w:rsidR="00B96F3C" w:rsidRPr="00295B33" w:rsidRDefault="00B96F3C" w:rsidP="008E67C0">
            <w:pPr>
              <w:adjustRightInd w:val="0"/>
              <w:snapToGrid w:val="0"/>
              <w:jc w:val="center"/>
            </w:pPr>
            <w:r w:rsidRPr="00295B33">
              <w:t>Powdery Mildew</w:t>
            </w:r>
          </w:p>
        </w:tc>
        <w:tc>
          <w:tcPr>
            <w:tcW w:w="1417" w:type="dxa"/>
            <w:tcBorders>
              <w:left w:val="nil"/>
              <w:bottom w:val="single" w:sz="4" w:space="0" w:color="auto"/>
              <w:right w:val="nil"/>
            </w:tcBorders>
          </w:tcPr>
          <w:p w14:paraId="3D8BC7DA" w14:textId="77777777" w:rsidR="00B96F3C" w:rsidRPr="00295B33" w:rsidRDefault="00B96F3C" w:rsidP="008E67C0">
            <w:pPr>
              <w:adjustRightInd w:val="0"/>
              <w:snapToGrid w:val="0"/>
              <w:jc w:val="center"/>
            </w:pPr>
            <w:r w:rsidRPr="00295B33">
              <w:t>25</w:t>
            </w:r>
          </w:p>
        </w:tc>
        <w:tc>
          <w:tcPr>
            <w:tcW w:w="1134" w:type="dxa"/>
            <w:tcBorders>
              <w:left w:val="nil"/>
              <w:bottom w:val="single" w:sz="4" w:space="0" w:color="auto"/>
              <w:right w:val="nil"/>
            </w:tcBorders>
          </w:tcPr>
          <w:p w14:paraId="367EC027" w14:textId="77777777" w:rsidR="00B96F3C" w:rsidRPr="00295B33" w:rsidRDefault="00B96F3C" w:rsidP="008E67C0">
            <w:pPr>
              <w:adjustRightInd w:val="0"/>
              <w:snapToGrid w:val="0"/>
              <w:jc w:val="center"/>
            </w:pPr>
            <w:r w:rsidRPr="00295B33">
              <w:t>0.9971</w:t>
            </w:r>
          </w:p>
        </w:tc>
        <w:tc>
          <w:tcPr>
            <w:tcW w:w="1134" w:type="dxa"/>
            <w:tcBorders>
              <w:left w:val="nil"/>
              <w:bottom w:val="single" w:sz="4" w:space="0" w:color="auto"/>
              <w:right w:val="nil"/>
            </w:tcBorders>
          </w:tcPr>
          <w:p w14:paraId="379E565C"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5063D81E" w14:textId="77777777" w:rsidR="00B96F3C" w:rsidRPr="00295B33" w:rsidRDefault="00B96F3C" w:rsidP="008E67C0">
            <w:pPr>
              <w:adjustRightInd w:val="0"/>
              <w:snapToGrid w:val="0"/>
              <w:jc w:val="center"/>
            </w:pPr>
            <w:r w:rsidRPr="00295B33">
              <w:t>0.9985</w:t>
            </w:r>
          </w:p>
        </w:tc>
      </w:tr>
      <w:tr w:rsidR="00B96F3C" w14:paraId="13F17461" w14:textId="77777777" w:rsidTr="001048E2">
        <w:trPr>
          <w:jc w:val="right"/>
        </w:trPr>
        <w:tc>
          <w:tcPr>
            <w:tcW w:w="1286" w:type="dxa"/>
            <w:vMerge w:val="restart"/>
            <w:tcBorders>
              <w:left w:val="nil"/>
              <w:right w:val="nil"/>
            </w:tcBorders>
            <w:vAlign w:val="center"/>
          </w:tcPr>
          <w:p w14:paraId="03FD6AD3" w14:textId="77777777" w:rsidR="00B96F3C" w:rsidRPr="00295B33" w:rsidRDefault="00B96F3C" w:rsidP="008E67C0">
            <w:pPr>
              <w:adjustRightInd w:val="0"/>
              <w:snapToGrid w:val="0"/>
              <w:jc w:val="center"/>
            </w:pPr>
            <w:r w:rsidRPr="00295B33">
              <w:t>Strawberry</w:t>
            </w:r>
          </w:p>
        </w:tc>
        <w:tc>
          <w:tcPr>
            <w:tcW w:w="2127" w:type="dxa"/>
            <w:tcBorders>
              <w:left w:val="nil"/>
              <w:bottom w:val="nil"/>
              <w:right w:val="nil"/>
            </w:tcBorders>
          </w:tcPr>
          <w:p w14:paraId="2BF7C12C"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5ABA8861" w14:textId="77777777" w:rsidR="00B96F3C" w:rsidRPr="00295B33" w:rsidRDefault="00B96F3C" w:rsidP="008E67C0">
            <w:pPr>
              <w:adjustRightInd w:val="0"/>
              <w:snapToGrid w:val="0"/>
              <w:jc w:val="center"/>
            </w:pPr>
            <w:r w:rsidRPr="00295B33">
              <w:t>26</w:t>
            </w:r>
          </w:p>
        </w:tc>
        <w:tc>
          <w:tcPr>
            <w:tcW w:w="1134" w:type="dxa"/>
            <w:tcBorders>
              <w:left w:val="nil"/>
              <w:bottom w:val="nil"/>
              <w:right w:val="nil"/>
            </w:tcBorders>
          </w:tcPr>
          <w:p w14:paraId="410ED172"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7085E4F1"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BACEC48" w14:textId="77777777" w:rsidR="00B96F3C" w:rsidRPr="00295B33" w:rsidRDefault="00B96F3C" w:rsidP="008E67C0">
            <w:pPr>
              <w:adjustRightInd w:val="0"/>
              <w:snapToGrid w:val="0"/>
              <w:jc w:val="center"/>
            </w:pPr>
            <w:r w:rsidRPr="00295B33">
              <w:t>1.00</w:t>
            </w:r>
          </w:p>
        </w:tc>
      </w:tr>
      <w:tr w:rsidR="00B96F3C" w14:paraId="108A3927" w14:textId="77777777" w:rsidTr="0094338C">
        <w:trPr>
          <w:jc w:val="right"/>
        </w:trPr>
        <w:tc>
          <w:tcPr>
            <w:tcW w:w="1286" w:type="dxa"/>
            <w:vMerge/>
            <w:tcBorders>
              <w:left w:val="nil"/>
              <w:bottom w:val="single" w:sz="4" w:space="0" w:color="auto"/>
              <w:right w:val="nil"/>
            </w:tcBorders>
          </w:tcPr>
          <w:p w14:paraId="310A6822"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7749B159" w14:textId="77777777" w:rsidR="00B96F3C" w:rsidRPr="00295B33" w:rsidRDefault="00B96F3C" w:rsidP="008E67C0">
            <w:pPr>
              <w:adjustRightInd w:val="0"/>
              <w:snapToGrid w:val="0"/>
              <w:jc w:val="center"/>
            </w:pPr>
            <w:r w:rsidRPr="00295B33">
              <w:t>Leaf Scorch</w:t>
            </w:r>
          </w:p>
        </w:tc>
        <w:tc>
          <w:tcPr>
            <w:tcW w:w="1417" w:type="dxa"/>
            <w:tcBorders>
              <w:top w:val="nil"/>
              <w:left w:val="nil"/>
              <w:bottom w:val="single" w:sz="4" w:space="0" w:color="auto"/>
              <w:right w:val="nil"/>
            </w:tcBorders>
          </w:tcPr>
          <w:p w14:paraId="61258ABB" w14:textId="77777777" w:rsidR="00B96F3C" w:rsidRPr="00295B33" w:rsidRDefault="00B96F3C" w:rsidP="008E67C0">
            <w:pPr>
              <w:adjustRightInd w:val="0"/>
              <w:snapToGrid w:val="0"/>
              <w:jc w:val="center"/>
            </w:pPr>
            <w:r w:rsidRPr="00295B33">
              <w:t>27</w:t>
            </w:r>
          </w:p>
        </w:tc>
        <w:tc>
          <w:tcPr>
            <w:tcW w:w="1134" w:type="dxa"/>
            <w:tcBorders>
              <w:top w:val="nil"/>
              <w:left w:val="nil"/>
              <w:bottom w:val="single" w:sz="4" w:space="0" w:color="auto"/>
              <w:right w:val="nil"/>
            </w:tcBorders>
          </w:tcPr>
          <w:p w14:paraId="78481B3F" w14:textId="77777777" w:rsidR="00B96F3C" w:rsidRPr="00295B33" w:rsidRDefault="00B96F3C" w:rsidP="008E67C0">
            <w:pPr>
              <w:adjustRightInd w:val="0"/>
              <w:snapToGrid w:val="0"/>
              <w:jc w:val="center"/>
            </w:pPr>
            <w:r w:rsidRPr="00295B33">
              <w:t>0.9949</w:t>
            </w:r>
          </w:p>
        </w:tc>
        <w:tc>
          <w:tcPr>
            <w:tcW w:w="1134" w:type="dxa"/>
            <w:tcBorders>
              <w:top w:val="nil"/>
              <w:left w:val="nil"/>
              <w:bottom w:val="single" w:sz="4" w:space="0" w:color="auto"/>
              <w:right w:val="nil"/>
            </w:tcBorders>
          </w:tcPr>
          <w:p w14:paraId="014A2E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5EBC250" w14:textId="77777777" w:rsidR="00B96F3C" w:rsidRPr="00295B33" w:rsidRDefault="00B96F3C" w:rsidP="008E67C0">
            <w:pPr>
              <w:adjustRightInd w:val="0"/>
              <w:snapToGrid w:val="0"/>
              <w:jc w:val="center"/>
            </w:pPr>
            <w:r w:rsidRPr="00295B33">
              <w:t>0.9974</w:t>
            </w:r>
          </w:p>
        </w:tc>
      </w:tr>
      <w:tr w:rsidR="00B96F3C" w14:paraId="72EE588A" w14:textId="77777777" w:rsidTr="0094338C">
        <w:trPr>
          <w:jc w:val="right"/>
        </w:trPr>
        <w:tc>
          <w:tcPr>
            <w:tcW w:w="1286" w:type="dxa"/>
            <w:vMerge w:val="restart"/>
            <w:tcBorders>
              <w:left w:val="nil"/>
              <w:right w:val="nil"/>
            </w:tcBorders>
            <w:vAlign w:val="center"/>
          </w:tcPr>
          <w:p w14:paraId="21BF5417" w14:textId="77777777" w:rsidR="00B96F3C" w:rsidRPr="00295B33" w:rsidRDefault="00B96F3C" w:rsidP="008E67C0">
            <w:pPr>
              <w:tabs>
                <w:tab w:val="left" w:pos="159"/>
              </w:tabs>
              <w:adjustRightInd w:val="0"/>
              <w:snapToGrid w:val="0"/>
              <w:jc w:val="center"/>
            </w:pPr>
            <w:r w:rsidRPr="00295B33">
              <w:t>Tomato</w:t>
            </w:r>
          </w:p>
        </w:tc>
        <w:tc>
          <w:tcPr>
            <w:tcW w:w="2127" w:type="dxa"/>
            <w:tcBorders>
              <w:left w:val="nil"/>
              <w:bottom w:val="nil"/>
              <w:right w:val="nil"/>
            </w:tcBorders>
          </w:tcPr>
          <w:p w14:paraId="4409BA0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433760D" w14:textId="77777777" w:rsidR="00B96F3C" w:rsidRPr="00295B33" w:rsidRDefault="00B96F3C" w:rsidP="008E67C0">
            <w:pPr>
              <w:adjustRightInd w:val="0"/>
              <w:snapToGrid w:val="0"/>
              <w:jc w:val="center"/>
            </w:pPr>
            <w:r w:rsidRPr="00295B33">
              <w:t>28</w:t>
            </w:r>
          </w:p>
        </w:tc>
        <w:tc>
          <w:tcPr>
            <w:tcW w:w="1134" w:type="dxa"/>
            <w:tcBorders>
              <w:left w:val="nil"/>
              <w:bottom w:val="nil"/>
              <w:right w:val="nil"/>
            </w:tcBorders>
          </w:tcPr>
          <w:p w14:paraId="0544B37B" w14:textId="77777777" w:rsidR="00B96F3C" w:rsidRPr="00295B33" w:rsidRDefault="00B96F3C" w:rsidP="008E67C0">
            <w:pPr>
              <w:adjustRightInd w:val="0"/>
              <w:snapToGrid w:val="0"/>
              <w:jc w:val="center"/>
            </w:pPr>
            <w:r w:rsidRPr="00295B33">
              <w:t>0.9965</w:t>
            </w:r>
          </w:p>
        </w:tc>
        <w:tc>
          <w:tcPr>
            <w:tcW w:w="1134" w:type="dxa"/>
            <w:tcBorders>
              <w:left w:val="nil"/>
              <w:bottom w:val="nil"/>
              <w:right w:val="nil"/>
            </w:tcBorders>
          </w:tcPr>
          <w:p w14:paraId="37A63898"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7ED600EC" w14:textId="77777777" w:rsidR="00B96F3C" w:rsidRPr="00295B33" w:rsidRDefault="00B96F3C" w:rsidP="008E67C0">
            <w:pPr>
              <w:adjustRightInd w:val="0"/>
              <w:snapToGrid w:val="0"/>
              <w:jc w:val="center"/>
            </w:pPr>
            <w:r w:rsidRPr="00295B33">
              <w:t>0.9982</w:t>
            </w:r>
          </w:p>
        </w:tc>
      </w:tr>
      <w:tr w:rsidR="00B96F3C" w14:paraId="53D3BC95" w14:textId="77777777" w:rsidTr="0094338C">
        <w:trPr>
          <w:jc w:val="right"/>
        </w:trPr>
        <w:tc>
          <w:tcPr>
            <w:tcW w:w="1286" w:type="dxa"/>
            <w:vMerge/>
            <w:tcBorders>
              <w:left w:val="nil"/>
              <w:right w:val="nil"/>
            </w:tcBorders>
          </w:tcPr>
          <w:p w14:paraId="3CC79B3F" w14:textId="77777777" w:rsidR="00B96F3C" w:rsidRPr="00295B33" w:rsidRDefault="00B96F3C" w:rsidP="00293045">
            <w:pPr>
              <w:adjustRightInd w:val="0"/>
              <w:snapToGrid w:val="0"/>
            </w:pPr>
          </w:p>
        </w:tc>
        <w:tc>
          <w:tcPr>
            <w:tcW w:w="2127" w:type="dxa"/>
            <w:tcBorders>
              <w:top w:val="nil"/>
              <w:left w:val="nil"/>
              <w:bottom w:val="nil"/>
              <w:right w:val="nil"/>
            </w:tcBorders>
          </w:tcPr>
          <w:p w14:paraId="509B9621"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nil"/>
              <w:right w:val="nil"/>
            </w:tcBorders>
          </w:tcPr>
          <w:p w14:paraId="7BDB4C72" w14:textId="77777777" w:rsidR="00B96F3C" w:rsidRPr="00295B33" w:rsidRDefault="00B96F3C" w:rsidP="008E67C0">
            <w:pPr>
              <w:adjustRightInd w:val="0"/>
              <w:snapToGrid w:val="0"/>
              <w:jc w:val="center"/>
            </w:pPr>
            <w:r w:rsidRPr="00295B33">
              <w:t>29</w:t>
            </w:r>
          </w:p>
        </w:tc>
        <w:tc>
          <w:tcPr>
            <w:tcW w:w="1134" w:type="dxa"/>
            <w:tcBorders>
              <w:top w:val="nil"/>
              <w:left w:val="nil"/>
              <w:bottom w:val="nil"/>
              <w:right w:val="nil"/>
            </w:tcBorders>
          </w:tcPr>
          <w:p w14:paraId="2710B72A"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74F829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505123B5" w14:textId="77777777" w:rsidR="00B96F3C" w:rsidRPr="00295B33" w:rsidRDefault="00B96F3C" w:rsidP="008E67C0">
            <w:pPr>
              <w:adjustRightInd w:val="0"/>
              <w:snapToGrid w:val="0"/>
              <w:jc w:val="center"/>
            </w:pPr>
            <w:r w:rsidRPr="00295B33">
              <w:t>0.9975</w:t>
            </w:r>
          </w:p>
        </w:tc>
      </w:tr>
      <w:tr w:rsidR="00B96F3C" w14:paraId="223C5CD0" w14:textId="77777777" w:rsidTr="001048E2">
        <w:trPr>
          <w:jc w:val="right"/>
        </w:trPr>
        <w:tc>
          <w:tcPr>
            <w:tcW w:w="1286" w:type="dxa"/>
            <w:vMerge/>
            <w:tcBorders>
              <w:left w:val="nil"/>
              <w:right w:val="nil"/>
            </w:tcBorders>
          </w:tcPr>
          <w:p w14:paraId="7CF67432" w14:textId="77777777" w:rsidR="00B96F3C" w:rsidRPr="00295B33" w:rsidRDefault="00B96F3C" w:rsidP="00293045">
            <w:pPr>
              <w:adjustRightInd w:val="0"/>
              <w:snapToGrid w:val="0"/>
            </w:pPr>
          </w:p>
        </w:tc>
        <w:tc>
          <w:tcPr>
            <w:tcW w:w="2127" w:type="dxa"/>
            <w:tcBorders>
              <w:top w:val="nil"/>
              <w:left w:val="nil"/>
              <w:bottom w:val="nil"/>
              <w:right w:val="nil"/>
            </w:tcBorders>
          </w:tcPr>
          <w:p w14:paraId="15D49ABA"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18408F17" w14:textId="77777777" w:rsidR="00B96F3C" w:rsidRPr="00295B33" w:rsidRDefault="00B96F3C" w:rsidP="008E67C0">
            <w:pPr>
              <w:adjustRightInd w:val="0"/>
              <w:snapToGrid w:val="0"/>
              <w:jc w:val="center"/>
            </w:pPr>
            <w:r w:rsidRPr="00295B33">
              <w:t>30</w:t>
            </w:r>
          </w:p>
        </w:tc>
        <w:tc>
          <w:tcPr>
            <w:tcW w:w="1134" w:type="dxa"/>
            <w:tcBorders>
              <w:top w:val="nil"/>
              <w:left w:val="nil"/>
              <w:bottom w:val="nil"/>
              <w:right w:val="nil"/>
            </w:tcBorders>
          </w:tcPr>
          <w:p w14:paraId="7FBE1DB3"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3B864CA5" w14:textId="77777777" w:rsidR="00B96F3C" w:rsidRPr="00295B33" w:rsidRDefault="00B96F3C" w:rsidP="008E67C0">
            <w:pPr>
              <w:adjustRightInd w:val="0"/>
              <w:snapToGrid w:val="0"/>
              <w:jc w:val="center"/>
            </w:pPr>
            <w:r w:rsidRPr="00295B33">
              <w:t>0.9857</w:t>
            </w:r>
          </w:p>
        </w:tc>
        <w:tc>
          <w:tcPr>
            <w:tcW w:w="1173" w:type="dxa"/>
            <w:tcBorders>
              <w:top w:val="nil"/>
              <w:left w:val="nil"/>
              <w:bottom w:val="nil"/>
              <w:right w:val="nil"/>
            </w:tcBorders>
          </w:tcPr>
          <w:p w14:paraId="2A373015" w14:textId="77777777" w:rsidR="00B96F3C" w:rsidRPr="00295B33" w:rsidRDefault="00B96F3C" w:rsidP="008E67C0">
            <w:pPr>
              <w:adjustRightInd w:val="0"/>
              <w:snapToGrid w:val="0"/>
              <w:jc w:val="center"/>
            </w:pPr>
            <w:r w:rsidRPr="00295B33">
              <w:t>0.9904</w:t>
            </w:r>
          </w:p>
        </w:tc>
      </w:tr>
      <w:tr w:rsidR="00B96F3C" w14:paraId="7EBF47E1" w14:textId="77777777" w:rsidTr="001048E2">
        <w:trPr>
          <w:jc w:val="right"/>
        </w:trPr>
        <w:tc>
          <w:tcPr>
            <w:tcW w:w="1286" w:type="dxa"/>
            <w:vMerge/>
            <w:tcBorders>
              <w:left w:val="nil"/>
              <w:right w:val="nil"/>
            </w:tcBorders>
          </w:tcPr>
          <w:p w14:paraId="00C16079" w14:textId="77777777" w:rsidR="00B96F3C" w:rsidRPr="00295B33" w:rsidRDefault="00B96F3C" w:rsidP="00293045">
            <w:pPr>
              <w:adjustRightInd w:val="0"/>
              <w:snapToGrid w:val="0"/>
            </w:pPr>
          </w:p>
        </w:tc>
        <w:tc>
          <w:tcPr>
            <w:tcW w:w="2127" w:type="dxa"/>
            <w:tcBorders>
              <w:top w:val="nil"/>
              <w:left w:val="nil"/>
              <w:bottom w:val="nil"/>
              <w:right w:val="nil"/>
            </w:tcBorders>
          </w:tcPr>
          <w:p w14:paraId="159EAB52" w14:textId="77777777" w:rsidR="00B96F3C" w:rsidRPr="00295B33" w:rsidRDefault="00B96F3C" w:rsidP="008E67C0">
            <w:pPr>
              <w:adjustRightInd w:val="0"/>
              <w:snapToGrid w:val="0"/>
              <w:jc w:val="center"/>
            </w:pPr>
            <w:r w:rsidRPr="00295B33">
              <w:t>Late Blight</w:t>
            </w:r>
          </w:p>
        </w:tc>
        <w:tc>
          <w:tcPr>
            <w:tcW w:w="1417" w:type="dxa"/>
            <w:tcBorders>
              <w:top w:val="nil"/>
              <w:left w:val="nil"/>
              <w:bottom w:val="nil"/>
              <w:right w:val="nil"/>
            </w:tcBorders>
          </w:tcPr>
          <w:p w14:paraId="031F2676" w14:textId="77777777" w:rsidR="00B96F3C" w:rsidRPr="00295B33" w:rsidRDefault="00B96F3C" w:rsidP="008E67C0">
            <w:pPr>
              <w:adjustRightInd w:val="0"/>
              <w:snapToGrid w:val="0"/>
              <w:jc w:val="center"/>
            </w:pPr>
            <w:r w:rsidRPr="00295B33">
              <w:t>31</w:t>
            </w:r>
          </w:p>
        </w:tc>
        <w:tc>
          <w:tcPr>
            <w:tcW w:w="1134" w:type="dxa"/>
            <w:tcBorders>
              <w:top w:val="nil"/>
              <w:left w:val="nil"/>
              <w:bottom w:val="nil"/>
              <w:right w:val="nil"/>
            </w:tcBorders>
          </w:tcPr>
          <w:p w14:paraId="5D132849"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2FD6F8C" w14:textId="77777777" w:rsidR="00B96F3C" w:rsidRPr="00295B33" w:rsidRDefault="00B96F3C" w:rsidP="008E67C0">
            <w:pPr>
              <w:adjustRightInd w:val="0"/>
              <w:snapToGrid w:val="0"/>
              <w:jc w:val="center"/>
            </w:pPr>
            <w:r w:rsidRPr="00295B33">
              <w:t>0.9927</w:t>
            </w:r>
          </w:p>
        </w:tc>
        <w:tc>
          <w:tcPr>
            <w:tcW w:w="1173" w:type="dxa"/>
            <w:tcBorders>
              <w:top w:val="nil"/>
              <w:left w:val="nil"/>
              <w:bottom w:val="nil"/>
              <w:right w:val="nil"/>
            </w:tcBorders>
          </w:tcPr>
          <w:p w14:paraId="0FAD19B1" w14:textId="77777777" w:rsidR="00B96F3C" w:rsidRPr="00295B33" w:rsidRDefault="00B96F3C" w:rsidP="008E67C0">
            <w:pPr>
              <w:adjustRightInd w:val="0"/>
              <w:snapToGrid w:val="0"/>
              <w:jc w:val="center"/>
            </w:pPr>
            <w:r w:rsidRPr="00295B33">
              <w:t>0.9939</w:t>
            </w:r>
          </w:p>
        </w:tc>
      </w:tr>
      <w:tr w:rsidR="00B96F3C" w14:paraId="229B6D9F" w14:textId="77777777" w:rsidTr="001048E2">
        <w:trPr>
          <w:jc w:val="right"/>
        </w:trPr>
        <w:tc>
          <w:tcPr>
            <w:tcW w:w="1286" w:type="dxa"/>
            <w:vMerge/>
            <w:tcBorders>
              <w:left w:val="nil"/>
              <w:right w:val="nil"/>
            </w:tcBorders>
          </w:tcPr>
          <w:p w14:paraId="0B3585DE" w14:textId="77777777" w:rsidR="00B96F3C" w:rsidRPr="00295B33" w:rsidRDefault="00B96F3C" w:rsidP="00293045">
            <w:pPr>
              <w:adjustRightInd w:val="0"/>
              <w:snapToGrid w:val="0"/>
            </w:pPr>
          </w:p>
        </w:tc>
        <w:tc>
          <w:tcPr>
            <w:tcW w:w="2127" w:type="dxa"/>
            <w:tcBorders>
              <w:top w:val="nil"/>
              <w:left w:val="nil"/>
              <w:bottom w:val="nil"/>
              <w:right w:val="nil"/>
            </w:tcBorders>
          </w:tcPr>
          <w:p w14:paraId="1F5D4455" w14:textId="77777777" w:rsidR="00B96F3C" w:rsidRPr="00295B33" w:rsidRDefault="00B96F3C" w:rsidP="008E67C0">
            <w:pPr>
              <w:adjustRightInd w:val="0"/>
              <w:snapToGrid w:val="0"/>
              <w:jc w:val="center"/>
            </w:pPr>
            <w:r w:rsidRPr="00295B33">
              <w:t>Leaf Mold</w:t>
            </w:r>
          </w:p>
        </w:tc>
        <w:tc>
          <w:tcPr>
            <w:tcW w:w="1417" w:type="dxa"/>
            <w:tcBorders>
              <w:top w:val="nil"/>
              <w:left w:val="nil"/>
              <w:bottom w:val="nil"/>
              <w:right w:val="nil"/>
            </w:tcBorders>
          </w:tcPr>
          <w:p w14:paraId="58132A93" w14:textId="77777777" w:rsidR="00B96F3C" w:rsidRPr="00295B33" w:rsidRDefault="00B96F3C" w:rsidP="008E67C0">
            <w:pPr>
              <w:adjustRightInd w:val="0"/>
              <w:snapToGrid w:val="0"/>
              <w:jc w:val="center"/>
            </w:pPr>
            <w:r w:rsidRPr="00295B33">
              <w:t>32</w:t>
            </w:r>
          </w:p>
        </w:tc>
        <w:tc>
          <w:tcPr>
            <w:tcW w:w="1134" w:type="dxa"/>
            <w:tcBorders>
              <w:top w:val="nil"/>
              <w:left w:val="nil"/>
              <w:bottom w:val="nil"/>
              <w:right w:val="nil"/>
            </w:tcBorders>
          </w:tcPr>
          <w:p w14:paraId="72551DFE"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466C9C3F"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FB30A35" w14:textId="77777777" w:rsidR="00B96F3C" w:rsidRPr="00295B33" w:rsidRDefault="00B96F3C" w:rsidP="008E67C0">
            <w:pPr>
              <w:adjustRightInd w:val="0"/>
              <w:snapToGrid w:val="0"/>
              <w:jc w:val="center"/>
            </w:pPr>
            <w:r w:rsidRPr="00295B33">
              <w:t>1.00</w:t>
            </w:r>
          </w:p>
        </w:tc>
      </w:tr>
      <w:tr w:rsidR="00B96F3C" w14:paraId="18C842D7" w14:textId="77777777" w:rsidTr="001048E2">
        <w:trPr>
          <w:jc w:val="right"/>
        </w:trPr>
        <w:tc>
          <w:tcPr>
            <w:tcW w:w="1286" w:type="dxa"/>
            <w:vMerge/>
            <w:tcBorders>
              <w:left w:val="nil"/>
              <w:right w:val="nil"/>
            </w:tcBorders>
          </w:tcPr>
          <w:p w14:paraId="3FC9227C" w14:textId="77777777" w:rsidR="00B96F3C" w:rsidRPr="00295B33" w:rsidRDefault="00B96F3C" w:rsidP="00293045">
            <w:pPr>
              <w:adjustRightInd w:val="0"/>
              <w:snapToGrid w:val="0"/>
            </w:pPr>
          </w:p>
        </w:tc>
        <w:tc>
          <w:tcPr>
            <w:tcW w:w="2127" w:type="dxa"/>
            <w:tcBorders>
              <w:top w:val="nil"/>
              <w:left w:val="nil"/>
              <w:bottom w:val="nil"/>
              <w:right w:val="nil"/>
            </w:tcBorders>
          </w:tcPr>
          <w:p w14:paraId="223CD1F4" w14:textId="77777777" w:rsidR="00B96F3C" w:rsidRPr="00295B33" w:rsidRDefault="00B96F3C" w:rsidP="008E67C0">
            <w:pPr>
              <w:adjustRightInd w:val="0"/>
              <w:snapToGrid w:val="0"/>
              <w:jc w:val="center"/>
            </w:pPr>
            <w:r w:rsidRPr="00295B33">
              <w:t>Septoria Leaf Spot</w:t>
            </w:r>
          </w:p>
        </w:tc>
        <w:tc>
          <w:tcPr>
            <w:tcW w:w="1417" w:type="dxa"/>
            <w:tcBorders>
              <w:top w:val="nil"/>
              <w:left w:val="nil"/>
              <w:bottom w:val="nil"/>
              <w:right w:val="nil"/>
            </w:tcBorders>
          </w:tcPr>
          <w:p w14:paraId="124F4E7E" w14:textId="77777777" w:rsidR="00B96F3C" w:rsidRPr="00295B33" w:rsidRDefault="00B96F3C" w:rsidP="008E67C0">
            <w:pPr>
              <w:adjustRightInd w:val="0"/>
              <w:snapToGrid w:val="0"/>
              <w:jc w:val="center"/>
            </w:pPr>
            <w:r w:rsidRPr="00295B33">
              <w:t>33</w:t>
            </w:r>
          </w:p>
        </w:tc>
        <w:tc>
          <w:tcPr>
            <w:tcW w:w="1134" w:type="dxa"/>
            <w:tcBorders>
              <w:top w:val="nil"/>
              <w:left w:val="nil"/>
              <w:bottom w:val="nil"/>
              <w:right w:val="nil"/>
            </w:tcBorders>
          </w:tcPr>
          <w:p w14:paraId="0782EAE1" w14:textId="77777777" w:rsidR="00B96F3C" w:rsidRPr="00295B33" w:rsidRDefault="00B96F3C" w:rsidP="008E67C0">
            <w:pPr>
              <w:adjustRightInd w:val="0"/>
              <w:snapToGrid w:val="0"/>
              <w:jc w:val="center"/>
            </w:pPr>
            <w:r w:rsidRPr="00295B33">
              <w:t>0.9972</w:t>
            </w:r>
          </w:p>
        </w:tc>
        <w:tc>
          <w:tcPr>
            <w:tcW w:w="1134" w:type="dxa"/>
            <w:tcBorders>
              <w:top w:val="nil"/>
              <w:left w:val="nil"/>
              <w:bottom w:val="nil"/>
              <w:right w:val="nil"/>
            </w:tcBorders>
          </w:tcPr>
          <w:p w14:paraId="4479689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0AD70AD" w14:textId="77777777" w:rsidR="00B96F3C" w:rsidRPr="00295B33" w:rsidRDefault="00B96F3C" w:rsidP="008E67C0">
            <w:pPr>
              <w:adjustRightInd w:val="0"/>
              <w:snapToGrid w:val="0"/>
              <w:jc w:val="center"/>
            </w:pPr>
            <w:r w:rsidRPr="00295B33">
              <w:t>0.9986</w:t>
            </w:r>
          </w:p>
        </w:tc>
      </w:tr>
      <w:tr w:rsidR="00B96F3C" w14:paraId="4D4454E1" w14:textId="77777777" w:rsidTr="001048E2">
        <w:trPr>
          <w:jc w:val="right"/>
        </w:trPr>
        <w:tc>
          <w:tcPr>
            <w:tcW w:w="1286" w:type="dxa"/>
            <w:vMerge/>
            <w:tcBorders>
              <w:left w:val="nil"/>
              <w:right w:val="nil"/>
            </w:tcBorders>
          </w:tcPr>
          <w:p w14:paraId="55B8E91A" w14:textId="77777777" w:rsidR="00B96F3C" w:rsidRPr="00295B33" w:rsidRDefault="00B96F3C" w:rsidP="00293045">
            <w:pPr>
              <w:adjustRightInd w:val="0"/>
              <w:snapToGrid w:val="0"/>
            </w:pPr>
          </w:p>
        </w:tc>
        <w:tc>
          <w:tcPr>
            <w:tcW w:w="2127" w:type="dxa"/>
            <w:tcBorders>
              <w:top w:val="nil"/>
              <w:left w:val="nil"/>
              <w:bottom w:val="nil"/>
              <w:right w:val="nil"/>
            </w:tcBorders>
          </w:tcPr>
          <w:p w14:paraId="31D37C3A" w14:textId="77777777" w:rsidR="00B96F3C" w:rsidRPr="00295B33" w:rsidRDefault="00B96F3C" w:rsidP="008E67C0">
            <w:pPr>
              <w:adjustRightInd w:val="0"/>
              <w:snapToGrid w:val="0"/>
              <w:jc w:val="center"/>
            </w:pPr>
            <w:r w:rsidRPr="00295B33">
              <w:t>Spider Mites</w:t>
            </w:r>
          </w:p>
        </w:tc>
        <w:tc>
          <w:tcPr>
            <w:tcW w:w="1417" w:type="dxa"/>
            <w:tcBorders>
              <w:top w:val="nil"/>
              <w:left w:val="nil"/>
              <w:bottom w:val="nil"/>
              <w:right w:val="nil"/>
            </w:tcBorders>
          </w:tcPr>
          <w:p w14:paraId="19517CE9" w14:textId="77777777" w:rsidR="00B96F3C" w:rsidRPr="00295B33" w:rsidRDefault="00B96F3C" w:rsidP="008E67C0">
            <w:pPr>
              <w:adjustRightInd w:val="0"/>
              <w:snapToGrid w:val="0"/>
              <w:jc w:val="center"/>
            </w:pPr>
            <w:r w:rsidRPr="00295B33">
              <w:t>34</w:t>
            </w:r>
          </w:p>
        </w:tc>
        <w:tc>
          <w:tcPr>
            <w:tcW w:w="1134" w:type="dxa"/>
            <w:tcBorders>
              <w:top w:val="nil"/>
              <w:left w:val="nil"/>
              <w:bottom w:val="nil"/>
              <w:right w:val="nil"/>
            </w:tcBorders>
          </w:tcPr>
          <w:p w14:paraId="6631C731" w14:textId="77777777" w:rsidR="00B96F3C" w:rsidRPr="00295B33" w:rsidRDefault="00B96F3C" w:rsidP="008E67C0">
            <w:pPr>
              <w:adjustRightInd w:val="0"/>
              <w:snapToGrid w:val="0"/>
              <w:jc w:val="center"/>
            </w:pPr>
            <w:r w:rsidRPr="00295B33">
              <w:t>0.9936</w:t>
            </w:r>
          </w:p>
        </w:tc>
        <w:tc>
          <w:tcPr>
            <w:tcW w:w="1134" w:type="dxa"/>
            <w:tcBorders>
              <w:top w:val="nil"/>
              <w:left w:val="nil"/>
              <w:bottom w:val="nil"/>
              <w:right w:val="nil"/>
            </w:tcBorders>
          </w:tcPr>
          <w:p w14:paraId="1EB386C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68457FCA" w14:textId="77777777" w:rsidR="00B96F3C" w:rsidRPr="00295B33" w:rsidRDefault="00B96F3C" w:rsidP="008E67C0">
            <w:pPr>
              <w:adjustRightInd w:val="0"/>
              <w:snapToGrid w:val="0"/>
              <w:jc w:val="center"/>
            </w:pPr>
            <w:r w:rsidRPr="00295B33">
              <w:t>0.9968</w:t>
            </w:r>
          </w:p>
        </w:tc>
      </w:tr>
      <w:tr w:rsidR="00B96F3C" w14:paraId="00B86517" w14:textId="77777777" w:rsidTr="001048E2">
        <w:trPr>
          <w:jc w:val="right"/>
        </w:trPr>
        <w:tc>
          <w:tcPr>
            <w:tcW w:w="1286" w:type="dxa"/>
            <w:vMerge/>
            <w:tcBorders>
              <w:left w:val="nil"/>
              <w:right w:val="nil"/>
            </w:tcBorders>
          </w:tcPr>
          <w:p w14:paraId="5179162D" w14:textId="77777777" w:rsidR="00B96F3C" w:rsidRPr="00295B33" w:rsidRDefault="00B96F3C" w:rsidP="00293045">
            <w:pPr>
              <w:adjustRightInd w:val="0"/>
              <w:snapToGrid w:val="0"/>
            </w:pPr>
          </w:p>
        </w:tc>
        <w:tc>
          <w:tcPr>
            <w:tcW w:w="2127" w:type="dxa"/>
            <w:tcBorders>
              <w:top w:val="nil"/>
              <w:left w:val="nil"/>
              <w:bottom w:val="nil"/>
              <w:right w:val="nil"/>
            </w:tcBorders>
          </w:tcPr>
          <w:p w14:paraId="2D549F68" w14:textId="77777777" w:rsidR="00B96F3C" w:rsidRPr="00295B33" w:rsidRDefault="00B96F3C" w:rsidP="008E67C0">
            <w:pPr>
              <w:adjustRightInd w:val="0"/>
              <w:snapToGrid w:val="0"/>
              <w:jc w:val="center"/>
            </w:pPr>
            <w:r w:rsidRPr="00295B33">
              <w:t>Target Spot</w:t>
            </w:r>
          </w:p>
        </w:tc>
        <w:tc>
          <w:tcPr>
            <w:tcW w:w="1417" w:type="dxa"/>
            <w:tcBorders>
              <w:top w:val="nil"/>
              <w:left w:val="nil"/>
              <w:bottom w:val="nil"/>
              <w:right w:val="nil"/>
            </w:tcBorders>
          </w:tcPr>
          <w:p w14:paraId="22741134" w14:textId="77777777" w:rsidR="00B96F3C" w:rsidRPr="00295B33" w:rsidRDefault="00B96F3C" w:rsidP="008E67C0">
            <w:pPr>
              <w:adjustRightInd w:val="0"/>
              <w:snapToGrid w:val="0"/>
              <w:jc w:val="center"/>
            </w:pPr>
            <w:r w:rsidRPr="00295B33">
              <w:t>35</w:t>
            </w:r>
          </w:p>
        </w:tc>
        <w:tc>
          <w:tcPr>
            <w:tcW w:w="1134" w:type="dxa"/>
            <w:tcBorders>
              <w:top w:val="nil"/>
              <w:left w:val="nil"/>
              <w:bottom w:val="nil"/>
              <w:right w:val="nil"/>
            </w:tcBorders>
          </w:tcPr>
          <w:p w14:paraId="59C4C91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6D64337A" w14:textId="77777777" w:rsidR="00B96F3C" w:rsidRPr="00295B33" w:rsidRDefault="00B96F3C" w:rsidP="008E67C0">
            <w:pPr>
              <w:adjustRightInd w:val="0"/>
              <w:snapToGrid w:val="0"/>
              <w:jc w:val="center"/>
            </w:pPr>
            <w:r w:rsidRPr="00295B33">
              <w:t>0.9966</w:t>
            </w:r>
          </w:p>
        </w:tc>
        <w:tc>
          <w:tcPr>
            <w:tcW w:w="1173" w:type="dxa"/>
            <w:tcBorders>
              <w:top w:val="nil"/>
              <w:left w:val="nil"/>
              <w:bottom w:val="nil"/>
              <w:right w:val="nil"/>
            </w:tcBorders>
          </w:tcPr>
          <w:p w14:paraId="3817B646" w14:textId="77777777" w:rsidR="00B96F3C" w:rsidRPr="00295B33" w:rsidRDefault="00B96F3C" w:rsidP="008E67C0">
            <w:pPr>
              <w:adjustRightInd w:val="0"/>
              <w:snapToGrid w:val="0"/>
              <w:jc w:val="center"/>
            </w:pPr>
            <w:r w:rsidRPr="00295B33">
              <w:t>0.9983</w:t>
            </w:r>
          </w:p>
        </w:tc>
      </w:tr>
      <w:tr w:rsidR="00B96F3C" w14:paraId="25A8E722" w14:textId="77777777" w:rsidTr="001048E2">
        <w:trPr>
          <w:jc w:val="right"/>
        </w:trPr>
        <w:tc>
          <w:tcPr>
            <w:tcW w:w="1286" w:type="dxa"/>
            <w:vMerge/>
            <w:tcBorders>
              <w:left w:val="nil"/>
              <w:right w:val="nil"/>
            </w:tcBorders>
          </w:tcPr>
          <w:p w14:paraId="3D0AC5AC" w14:textId="77777777" w:rsidR="00B96F3C" w:rsidRPr="00295B33" w:rsidRDefault="00B96F3C" w:rsidP="00293045">
            <w:pPr>
              <w:adjustRightInd w:val="0"/>
              <w:snapToGrid w:val="0"/>
            </w:pPr>
          </w:p>
        </w:tc>
        <w:tc>
          <w:tcPr>
            <w:tcW w:w="2127" w:type="dxa"/>
            <w:tcBorders>
              <w:top w:val="nil"/>
              <w:left w:val="nil"/>
              <w:bottom w:val="nil"/>
              <w:right w:val="nil"/>
            </w:tcBorders>
          </w:tcPr>
          <w:p w14:paraId="614E38AA" w14:textId="77777777" w:rsidR="00B96F3C" w:rsidRPr="00295B33" w:rsidRDefault="00B96F3C" w:rsidP="008E67C0">
            <w:pPr>
              <w:adjustRightInd w:val="0"/>
              <w:snapToGrid w:val="0"/>
              <w:jc w:val="center"/>
            </w:pPr>
            <w:r w:rsidRPr="00295B33">
              <w:t>Yellow Leaf Curl</w:t>
            </w:r>
          </w:p>
        </w:tc>
        <w:tc>
          <w:tcPr>
            <w:tcW w:w="1417" w:type="dxa"/>
            <w:tcBorders>
              <w:top w:val="nil"/>
              <w:left w:val="nil"/>
              <w:bottom w:val="nil"/>
              <w:right w:val="nil"/>
            </w:tcBorders>
          </w:tcPr>
          <w:p w14:paraId="10E0CD9E" w14:textId="77777777" w:rsidR="00B96F3C" w:rsidRPr="00295B33" w:rsidRDefault="00B96F3C" w:rsidP="008E67C0">
            <w:pPr>
              <w:adjustRightInd w:val="0"/>
              <w:snapToGrid w:val="0"/>
              <w:jc w:val="center"/>
            </w:pPr>
            <w:r w:rsidRPr="00295B33">
              <w:t>36</w:t>
            </w:r>
          </w:p>
        </w:tc>
        <w:tc>
          <w:tcPr>
            <w:tcW w:w="1134" w:type="dxa"/>
            <w:tcBorders>
              <w:top w:val="nil"/>
              <w:left w:val="nil"/>
              <w:bottom w:val="nil"/>
              <w:right w:val="nil"/>
            </w:tcBorders>
          </w:tcPr>
          <w:p w14:paraId="1B3CE38B"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F2075E" w14:textId="77777777" w:rsidR="00B96F3C" w:rsidRPr="00295B33" w:rsidRDefault="00B96F3C" w:rsidP="008E67C0">
            <w:pPr>
              <w:adjustRightInd w:val="0"/>
              <w:snapToGrid w:val="0"/>
              <w:jc w:val="center"/>
            </w:pPr>
            <w:r w:rsidRPr="00295B33">
              <w:t>0.9972</w:t>
            </w:r>
          </w:p>
        </w:tc>
        <w:tc>
          <w:tcPr>
            <w:tcW w:w="1173" w:type="dxa"/>
            <w:tcBorders>
              <w:top w:val="nil"/>
              <w:left w:val="nil"/>
              <w:bottom w:val="nil"/>
              <w:right w:val="nil"/>
            </w:tcBorders>
          </w:tcPr>
          <w:p w14:paraId="251159A5" w14:textId="77777777" w:rsidR="00B96F3C" w:rsidRPr="00295B33" w:rsidRDefault="00B96F3C" w:rsidP="008E67C0">
            <w:pPr>
              <w:adjustRightInd w:val="0"/>
              <w:snapToGrid w:val="0"/>
              <w:jc w:val="center"/>
            </w:pPr>
            <w:r w:rsidRPr="00295B33">
              <w:t>0.9986</w:t>
            </w:r>
          </w:p>
        </w:tc>
      </w:tr>
      <w:tr w:rsidR="00B96F3C" w14:paraId="778E990C" w14:textId="77777777" w:rsidTr="00ED1142">
        <w:trPr>
          <w:jc w:val="right"/>
        </w:trPr>
        <w:tc>
          <w:tcPr>
            <w:tcW w:w="1286" w:type="dxa"/>
            <w:vMerge/>
            <w:tcBorders>
              <w:left w:val="nil"/>
              <w:bottom w:val="single" w:sz="4" w:space="0" w:color="auto"/>
              <w:right w:val="nil"/>
            </w:tcBorders>
          </w:tcPr>
          <w:p w14:paraId="5BB7D52C" w14:textId="77777777" w:rsidR="00B96F3C" w:rsidRPr="00295B33" w:rsidRDefault="00B96F3C" w:rsidP="00293045">
            <w:pPr>
              <w:adjustRightInd w:val="0"/>
              <w:snapToGrid w:val="0"/>
            </w:pPr>
          </w:p>
        </w:tc>
        <w:tc>
          <w:tcPr>
            <w:tcW w:w="2127" w:type="dxa"/>
            <w:tcBorders>
              <w:top w:val="nil"/>
              <w:left w:val="nil"/>
              <w:bottom w:val="single" w:sz="4" w:space="0" w:color="auto"/>
              <w:right w:val="nil"/>
            </w:tcBorders>
          </w:tcPr>
          <w:p w14:paraId="3679E050" w14:textId="77777777" w:rsidR="00B96F3C" w:rsidRPr="00295B33" w:rsidRDefault="00B96F3C" w:rsidP="008E67C0">
            <w:pPr>
              <w:adjustRightInd w:val="0"/>
              <w:snapToGrid w:val="0"/>
              <w:jc w:val="center"/>
            </w:pPr>
            <w:r w:rsidRPr="00295B33">
              <w:t>Mosaic Virus</w:t>
            </w:r>
          </w:p>
        </w:tc>
        <w:tc>
          <w:tcPr>
            <w:tcW w:w="1417" w:type="dxa"/>
            <w:tcBorders>
              <w:top w:val="nil"/>
              <w:left w:val="nil"/>
              <w:bottom w:val="single" w:sz="4" w:space="0" w:color="auto"/>
              <w:right w:val="nil"/>
            </w:tcBorders>
          </w:tcPr>
          <w:p w14:paraId="7C9F230B" w14:textId="77777777" w:rsidR="00B96F3C" w:rsidRPr="00295B33" w:rsidRDefault="00B96F3C" w:rsidP="008E67C0">
            <w:pPr>
              <w:adjustRightInd w:val="0"/>
              <w:snapToGrid w:val="0"/>
              <w:jc w:val="center"/>
            </w:pPr>
            <w:r w:rsidRPr="00295B33">
              <w:t>37</w:t>
            </w:r>
          </w:p>
        </w:tc>
        <w:tc>
          <w:tcPr>
            <w:tcW w:w="1134" w:type="dxa"/>
            <w:tcBorders>
              <w:top w:val="nil"/>
              <w:left w:val="nil"/>
              <w:bottom w:val="single" w:sz="4" w:space="0" w:color="auto"/>
              <w:right w:val="nil"/>
            </w:tcBorders>
          </w:tcPr>
          <w:p w14:paraId="00104FDE"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0CD4964C"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296A040" w14:textId="77777777" w:rsidR="00B96F3C" w:rsidRPr="00295B33" w:rsidRDefault="00B96F3C" w:rsidP="008E67C0">
            <w:pPr>
              <w:adjustRightInd w:val="0"/>
              <w:snapToGrid w:val="0"/>
              <w:jc w:val="center"/>
            </w:pPr>
            <w:r w:rsidRPr="00295B33">
              <w:t>1.00</w:t>
            </w:r>
          </w:p>
        </w:tc>
      </w:tr>
      <w:tr w:rsidR="00B96F3C" w14:paraId="196365A6" w14:textId="77777777" w:rsidTr="00ED1142">
        <w:trPr>
          <w:jc w:val="right"/>
        </w:trPr>
        <w:tc>
          <w:tcPr>
            <w:tcW w:w="1286" w:type="dxa"/>
            <w:tcBorders>
              <w:left w:val="nil"/>
              <w:bottom w:val="single" w:sz="8" w:space="0" w:color="auto"/>
              <w:right w:val="nil"/>
            </w:tcBorders>
          </w:tcPr>
          <w:p w14:paraId="34925B45" w14:textId="77777777" w:rsidR="00B96F3C" w:rsidRPr="00295B33" w:rsidRDefault="00B96F3C" w:rsidP="00293045">
            <w:pPr>
              <w:adjustRightInd w:val="0"/>
              <w:snapToGrid w:val="0"/>
            </w:pPr>
          </w:p>
        </w:tc>
        <w:tc>
          <w:tcPr>
            <w:tcW w:w="2127" w:type="dxa"/>
            <w:tcBorders>
              <w:top w:val="single" w:sz="4" w:space="0" w:color="auto"/>
              <w:left w:val="nil"/>
              <w:bottom w:val="single" w:sz="8" w:space="0" w:color="auto"/>
              <w:right w:val="nil"/>
            </w:tcBorders>
          </w:tcPr>
          <w:p w14:paraId="6DC42DEC" w14:textId="77777777" w:rsidR="00B96F3C" w:rsidRPr="00295B33" w:rsidRDefault="00B96F3C" w:rsidP="008E67C0">
            <w:pPr>
              <w:adjustRightInd w:val="0"/>
              <w:snapToGrid w:val="0"/>
              <w:jc w:val="center"/>
            </w:pPr>
            <w:r w:rsidRPr="00295B33">
              <w:t>Micro-average</w:t>
            </w:r>
          </w:p>
        </w:tc>
        <w:tc>
          <w:tcPr>
            <w:tcW w:w="1417" w:type="dxa"/>
            <w:tcBorders>
              <w:top w:val="single" w:sz="4" w:space="0" w:color="auto"/>
              <w:left w:val="nil"/>
              <w:bottom w:val="single" w:sz="8" w:space="0" w:color="auto"/>
              <w:right w:val="nil"/>
            </w:tcBorders>
          </w:tcPr>
          <w:p w14:paraId="1A2297FE" w14:textId="77777777" w:rsidR="00B96F3C" w:rsidRPr="00295B33" w:rsidRDefault="00B96F3C" w:rsidP="008E67C0">
            <w:pPr>
              <w:adjustRightInd w:val="0"/>
              <w:snapToGrid w:val="0"/>
              <w:jc w:val="center"/>
            </w:pPr>
          </w:p>
        </w:tc>
        <w:tc>
          <w:tcPr>
            <w:tcW w:w="1134" w:type="dxa"/>
            <w:tcBorders>
              <w:top w:val="single" w:sz="4" w:space="0" w:color="auto"/>
              <w:left w:val="nil"/>
              <w:bottom w:val="single" w:sz="8" w:space="0" w:color="auto"/>
              <w:right w:val="nil"/>
            </w:tcBorders>
          </w:tcPr>
          <w:p w14:paraId="3C2DBC6C" w14:textId="77777777" w:rsidR="00B96F3C" w:rsidRPr="00295B33" w:rsidRDefault="00B96F3C" w:rsidP="008E67C0">
            <w:pPr>
              <w:adjustRightInd w:val="0"/>
              <w:snapToGrid w:val="0"/>
              <w:jc w:val="center"/>
            </w:pPr>
            <w:r w:rsidRPr="00295B33">
              <w:t>0.9984</w:t>
            </w:r>
          </w:p>
        </w:tc>
        <w:tc>
          <w:tcPr>
            <w:tcW w:w="1134" w:type="dxa"/>
            <w:tcBorders>
              <w:top w:val="single" w:sz="4" w:space="0" w:color="auto"/>
              <w:left w:val="nil"/>
              <w:bottom w:val="single" w:sz="8" w:space="0" w:color="auto"/>
              <w:right w:val="nil"/>
            </w:tcBorders>
          </w:tcPr>
          <w:p w14:paraId="41A24A36" w14:textId="77777777" w:rsidR="00B96F3C" w:rsidRPr="00295B33" w:rsidRDefault="00B96F3C" w:rsidP="008E67C0">
            <w:pPr>
              <w:adjustRightInd w:val="0"/>
              <w:snapToGrid w:val="0"/>
              <w:jc w:val="center"/>
            </w:pPr>
            <w:r w:rsidRPr="00295B33">
              <w:t>0.9984</w:t>
            </w:r>
          </w:p>
        </w:tc>
        <w:tc>
          <w:tcPr>
            <w:tcW w:w="1173" w:type="dxa"/>
            <w:tcBorders>
              <w:top w:val="single" w:sz="4" w:space="0" w:color="auto"/>
              <w:left w:val="nil"/>
              <w:bottom w:val="single" w:sz="8" w:space="0" w:color="auto"/>
              <w:right w:val="nil"/>
            </w:tcBorders>
          </w:tcPr>
          <w:p w14:paraId="0A05BE54" w14:textId="77777777" w:rsidR="00B96F3C" w:rsidRPr="00295B33" w:rsidRDefault="00B96F3C" w:rsidP="008E67C0">
            <w:pPr>
              <w:adjustRightInd w:val="0"/>
              <w:snapToGrid w:val="0"/>
              <w:jc w:val="center"/>
            </w:pPr>
            <w:r w:rsidRPr="00295B33">
              <w:t>0.9984</w:t>
            </w:r>
          </w:p>
        </w:tc>
      </w:tr>
    </w:tbl>
    <w:p w14:paraId="55008BC6" w14:textId="733141EE"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rPr>
          <w:shd w:val="clear" w:color="auto" w:fill="FFFFFF"/>
        </w:rPr>
        <w:t xml:space="preserve">The PlantVillage dataset has a tree-like hierarchical structure with three levels. The root node is the overall category, plant. The first level is the 14 specific plant species. The second level is the healthy or disease status of the plant. Thus, we used a hierarchical confusion matrix to evaluate the model on the 10861 validation images in the PlantVillage dataset. The precision, recall, and F1 scores for each category in the PlantVillage dataset are shown in Table 5. The micro-averages of precision, recall and F1 scores are 0.9986, </w:t>
      </w:r>
      <w:r w:rsidRPr="00AA0CDE">
        <w:rPr>
          <w:shd w:val="clear" w:color="auto" w:fill="FFFFFF"/>
        </w:rPr>
        <w:lastRenderedPageBreak/>
        <w:t>0.9986 and 0.9986.</w:t>
      </w:r>
      <w:r w:rsidRPr="00AA0CDE">
        <w:rPr>
          <w:color w:val="00B050"/>
        </w:rPr>
        <w:t xml:space="preserve"> </w:t>
      </w:r>
      <w:r w:rsidRPr="00AA0CDE">
        <w:rPr>
          <w:color w:val="000000" w:themeColor="text1"/>
        </w:rPr>
        <w:t xml:space="preserve">For the FGVC8 apple leaf disease dataset, we still chose the hierarchical confusion matrix to evaluate the model for the 3727 validation images in the FGVC8 dataset. </w:t>
      </w:r>
      <w:r w:rsidRPr="00AA0CDE">
        <w:rPr>
          <w:color w:val="000000" w:themeColor="text1"/>
          <w:shd w:val="clear" w:color="auto" w:fill="FFFFFF"/>
        </w:rPr>
        <w:t>The precision, recall and F1 scores for each category in the FGVC8 dataset are shown in Table 6.</w:t>
      </w:r>
      <w:r w:rsidRPr="00AA0CDE">
        <w:rPr>
          <w:color w:val="000000" w:themeColor="text1"/>
        </w:rPr>
        <w:t xml:space="preserve"> </w:t>
      </w:r>
      <w:r w:rsidRPr="00AA0CDE">
        <w:rPr>
          <w:color w:val="000000" w:themeColor="text1"/>
          <w:shd w:val="clear" w:color="auto" w:fill="FFFFFF"/>
        </w:rPr>
        <w:t>The micro-averages of precision, recall, and F1 score were 0.9050, 0.9050, and 0.9050.</w:t>
      </w:r>
      <w:r w:rsidRPr="00AA0CDE">
        <w:rPr>
          <w:color w:val="000000" w:themeColor="text1"/>
        </w:rPr>
        <w:t xml:space="preserve"> </w:t>
      </w:r>
      <w:r w:rsidRPr="00AA0CDE">
        <w:rPr>
          <w:color w:val="000000" w:themeColor="text1"/>
          <w:shd w:val="clear" w:color="auto" w:fill="FFFFFF"/>
        </w:rPr>
        <w:t>Finally, Figures 9 and 12 show the confusion matrix plots corresponding to the PlantVillage and FGVC8 datasets.</w:t>
      </w:r>
    </w:p>
    <w:p w14:paraId="721E22C1" w14:textId="77777777" w:rsidR="00B96F3C" w:rsidRPr="00AA0CDE" w:rsidRDefault="00B96F3C" w:rsidP="00D574F5">
      <w:pPr>
        <w:adjustRightInd w:val="0"/>
        <w:snapToGrid w:val="0"/>
        <w:spacing w:before="120" w:after="240" w:line="228" w:lineRule="auto"/>
        <w:ind w:left="2608"/>
        <w:rPr>
          <w:sz w:val="18"/>
          <w:szCs w:val="18"/>
        </w:rPr>
      </w:pPr>
      <w:r w:rsidRPr="00AA0CDE">
        <w:rPr>
          <w:b/>
          <w:sz w:val="18"/>
          <w:szCs w:val="18"/>
        </w:rPr>
        <w:t>Table 6.</w:t>
      </w:r>
      <w:r w:rsidRPr="00AA0CDE">
        <w:rPr>
          <w:spacing w:val="15"/>
          <w:sz w:val="18"/>
          <w:szCs w:val="18"/>
        </w:rPr>
        <w:t xml:space="preserve"> Performance evaluation on the FGVC8 for each class.</w:t>
      </w:r>
    </w:p>
    <w:tbl>
      <w:tblPr>
        <w:tblStyle w:val="a3"/>
        <w:tblW w:w="8647" w:type="dxa"/>
        <w:jc w:val="right"/>
        <w:tblLayout w:type="fixed"/>
        <w:tblLook w:val="04A0" w:firstRow="1" w:lastRow="0" w:firstColumn="1" w:lastColumn="0" w:noHBand="0" w:noVBand="1"/>
      </w:tblPr>
      <w:tblGrid>
        <w:gridCol w:w="803"/>
        <w:gridCol w:w="48"/>
        <w:gridCol w:w="3118"/>
        <w:gridCol w:w="1418"/>
        <w:gridCol w:w="1134"/>
        <w:gridCol w:w="992"/>
        <w:gridCol w:w="1134"/>
      </w:tblGrid>
      <w:tr w:rsidR="00B96F3C" w14:paraId="005533E2" w14:textId="77777777" w:rsidTr="00E95877">
        <w:trPr>
          <w:jc w:val="right"/>
        </w:trPr>
        <w:tc>
          <w:tcPr>
            <w:tcW w:w="851" w:type="dxa"/>
            <w:gridSpan w:val="2"/>
            <w:tcBorders>
              <w:top w:val="single" w:sz="8" w:space="0" w:color="auto"/>
              <w:left w:val="nil"/>
              <w:bottom w:val="single" w:sz="4" w:space="0" w:color="auto"/>
              <w:right w:val="nil"/>
            </w:tcBorders>
          </w:tcPr>
          <w:p w14:paraId="4C43EEF6" w14:textId="77777777" w:rsidR="00B96F3C" w:rsidRPr="00D574F5" w:rsidRDefault="00B96F3C" w:rsidP="00E95877">
            <w:pPr>
              <w:adjustRightInd w:val="0"/>
              <w:snapToGrid w:val="0"/>
              <w:jc w:val="center"/>
              <w:rPr>
                <w:b/>
              </w:rPr>
            </w:pPr>
            <w:r w:rsidRPr="00D574F5">
              <w:rPr>
                <w:b/>
              </w:rPr>
              <w:t>Plant</w:t>
            </w:r>
          </w:p>
        </w:tc>
        <w:tc>
          <w:tcPr>
            <w:tcW w:w="3118" w:type="dxa"/>
            <w:tcBorders>
              <w:top w:val="single" w:sz="8" w:space="0" w:color="auto"/>
              <w:left w:val="nil"/>
              <w:bottom w:val="single" w:sz="4" w:space="0" w:color="auto"/>
              <w:right w:val="nil"/>
            </w:tcBorders>
          </w:tcPr>
          <w:p w14:paraId="65332137" w14:textId="77777777" w:rsidR="00B96F3C" w:rsidRPr="00D574F5" w:rsidRDefault="00B96F3C" w:rsidP="00E95877">
            <w:pPr>
              <w:adjustRightInd w:val="0"/>
              <w:snapToGrid w:val="0"/>
              <w:jc w:val="center"/>
              <w:rPr>
                <w:b/>
              </w:rPr>
            </w:pPr>
            <w:r w:rsidRPr="00D574F5">
              <w:rPr>
                <w:b/>
              </w:rPr>
              <w:t>Disease</w:t>
            </w:r>
          </w:p>
        </w:tc>
        <w:tc>
          <w:tcPr>
            <w:tcW w:w="1418" w:type="dxa"/>
            <w:tcBorders>
              <w:top w:val="single" w:sz="8" w:space="0" w:color="auto"/>
              <w:left w:val="nil"/>
              <w:bottom w:val="single" w:sz="4" w:space="0" w:color="auto"/>
              <w:right w:val="nil"/>
            </w:tcBorders>
          </w:tcPr>
          <w:p w14:paraId="758E309D" w14:textId="77777777" w:rsidR="00B96F3C" w:rsidRPr="00D574F5" w:rsidRDefault="00B96F3C" w:rsidP="00E95877">
            <w:pPr>
              <w:adjustRightInd w:val="0"/>
              <w:snapToGrid w:val="0"/>
              <w:jc w:val="center"/>
              <w:rPr>
                <w:b/>
              </w:rPr>
            </w:pPr>
            <w:r w:rsidRPr="00D574F5">
              <w:rPr>
                <w:b/>
              </w:rPr>
              <w:t>Class labels</w:t>
            </w:r>
          </w:p>
        </w:tc>
        <w:tc>
          <w:tcPr>
            <w:tcW w:w="1134" w:type="dxa"/>
            <w:tcBorders>
              <w:top w:val="single" w:sz="8" w:space="0" w:color="auto"/>
              <w:left w:val="nil"/>
              <w:bottom w:val="single" w:sz="4" w:space="0" w:color="auto"/>
              <w:right w:val="nil"/>
            </w:tcBorders>
          </w:tcPr>
          <w:p w14:paraId="6AEBFDFB" w14:textId="77777777" w:rsidR="00B96F3C" w:rsidRPr="00D574F5" w:rsidRDefault="00B96F3C" w:rsidP="00012E9D">
            <w:pPr>
              <w:adjustRightInd w:val="0"/>
              <w:snapToGrid w:val="0"/>
              <w:jc w:val="center"/>
              <w:rPr>
                <w:b/>
              </w:rPr>
            </w:pPr>
            <w:r w:rsidRPr="00D574F5">
              <w:rPr>
                <w:b/>
              </w:rPr>
              <w:t>Precision</w:t>
            </w:r>
          </w:p>
        </w:tc>
        <w:tc>
          <w:tcPr>
            <w:tcW w:w="992" w:type="dxa"/>
            <w:tcBorders>
              <w:top w:val="single" w:sz="8" w:space="0" w:color="auto"/>
              <w:left w:val="nil"/>
              <w:bottom w:val="single" w:sz="4" w:space="0" w:color="auto"/>
              <w:right w:val="nil"/>
            </w:tcBorders>
          </w:tcPr>
          <w:p w14:paraId="7A7B6544" w14:textId="77777777" w:rsidR="00B96F3C" w:rsidRPr="00D574F5" w:rsidRDefault="00B96F3C" w:rsidP="00012E9D">
            <w:pPr>
              <w:adjustRightInd w:val="0"/>
              <w:snapToGrid w:val="0"/>
              <w:jc w:val="center"/>
              <w:rPr>
                <w:b/>
              </w:rPr>
            </w:pPr>
            <w:r w:rsidRPr="00D574F5">
              <w:rPr>
                <w:b/>
              </w:rPr>
              <w:t>Recall</w:t>
            </w:r>
          </w:p>
        </w:tc>
        <w:tc>
          <w:tcPr>
            <w:tcW w:w="1134" w:type="dxa"/>
            <w:tcBorders>
              <w:top w:val="single" w:sz="8" w:space="0" w:color="auto"/>
              <w:left w:val="nil"/>
              <w:bottom w:val="single" w:sz="4" w:space="0" w:color="auto"/>
              <w:right w:val="nil"/>
            </w:tcBorders>
          </w:tcPr>
          <w:p w14:paraId="6AE8CEDF" w14:textId="77777777" w:rsidR="00B96F3C" w:rsidRPr="00D574F5" w:rsidRDefault="00B96F3C" w:rsidP="00012E9D">
            <w:pPr>
              <w:adjustRightInd w:val="0"/>
              <w:snapToGrid w:val="0"/>
              <w:jc w:val="center"/>
              <w:rPr>
                <w:b/>
              </w:rPr>
            </w:pPr>
            <w:r w:rsidRPr="00D574F5">
              <w:rPr>
                <w:b/>
              </w:rPr>
              <w:t>F1-score</w:t>
            </w:r>
          </w:p>
        </w:tc>
      </w:tr>
      <w:tr w:rsidR="00B96F3C" w14:paraId="5D5E8A9B" w14:textId="77777777" w:rsidTr="00E95877">
        <w:trPr>
          <w:jc w:val="right"/>
        </w:trPr>
        <w:tc>
          <w:tcPr>
            <w:tcW w:w="803" w:type="dxa"/>
            <w:vMerge w:val="restart"/>
            <w:tcBorders>
              <w:left w:val="nil"/>
              <w:bottom w:val="single" w:sz="8" w:space="0" w:color="auto"/>
              <w:right w:val="nil"/>
            </w:tcBorders>
            <w:vAlign w:val="center"/>
          </w:tcPr>
          <w:p w14:paraId="5FB403BF" w14:textId="77777777" w:rsidR="00B96F3C" w:rsidRPr="00D574F5" w:rsidRDefault="00B96F3C" w:rsidP="00E95877">
            <w:pPr>
              <w:adjustRightInd w:val="0"/>
              <w:snapToGrid w:val="0"/>
              <w:jc w:val="center"/>
            </w:pPr>
            <w:r w:rsidRPr="00D574F5">
              <w:t>Apple</w:t>
            </w:r>
          </w:p>
        </w:tc>
        <w:tc>
          <w:tcPr>
            <w:tcW w:w="3166" w:type="dxa"/>
            <w:gridSpan w:val="2"/>
            <w:tcBorders>
              <w:left w:val="nil"/>
              <w:right w:val="nil"/>
            </w:tcBorders>
          </w:tcPr>
          <w:p w14:paraId="18009B65" w14:textId="77777777" w:rsidR="00B96F3C" w:rsidRPr="00D574F5" w:rsidRDefault="00B96F3C" w:rsidP="00E95877">
            <w:pPr>
              <w:adjustRightInd w:val="0"/>
              <w:snapToGrid w:val="0"/>
              <w:jc w:val="center"/>
            </w:pPr>
            <w:r w:rsidRPr="00D574F5">
              <w:t>Complex</w:t>
            </w:r>
          </w:p>
        </w:tc>
        <w:tc>
          <w:tcPr>
            <w:tcW w:w="1418" w:type="dxa"/>
            <w:tcBorders>
              <w:left w:val="nil"/>
              <w:right w:val="nil"/>
            </w:tcBorders>
          </w:tcPr>
          <w:p w14:paraId="6A562DDB" w14:textId="77777777" w:rsidR="00B96F3C" w:rsidRPr="00D574F5" w:rsidRDefault="00B96F3C" w:rsidP="00E95877">
            <w:pPr>
              <w:adjustRightInd w:val="0"/>
              <w:snapToGrid w:val="0"/>
              <w:jc w:val="center"/>
            </w:pPr>
            <w:r w:rsidRPr="00D574F5">
              <w:t>0</w:t>
            </w:r>
          </w:p>
        </w:tc>
        <w:tc>
          <w:tcPr>
            <w:tcW w:w="1134" w:type="dxa"/>
            <w:tcBorders>
              <w:left w:val="nil"/>
              <w:right w:val="nil"/>
            </w:tcBorders>
          </w:tcPr>
          <w:p w14:paraId="072A254C" w14:textId="77777777" w:rsidR="00B96F3C" w:rsidRPr="00D574F5" w:rsidRDefault="00B96F3C" w:rsidP="00012E9D">
            <w:pPr>
              <w:adjustRightInd w:val="0"/>
              <w:snapToGrid w:val="0"/>
              <w:jc w:val="center"/>
            </w:pPr>
            <w:r w:rsidRPr="00D574F5">
              <w:t>0.7071</w:t>
            </w:r>
          </w:p>
        </w:tc>
        <w:tc>
          <w:tcPr>
            <w:tcW w:w="992" w:type="dxa"/>
            <w:tcBorders>
              <w:left w:val="nil"/>
              <w:right w:val="nil"/>
            </w:tcBorders>
          </w:tcPr>
          <w:p w14:paraId="76E575F3" w14:textId="77777777" w:rsidR="00B96F3C" w:rsidRPr="00D574F5" w:rsidRDefault="00B96F3C" w:rsidP="00012E9D">
            <w:pPr>
              <w:adjustRightInd w:val="0"/>
              <w:snapToGrid w:val="0"/>
              <w:jc w:val="center"/>
            </w:pPr>
            <w:r w:rsidRPr="00D574F5">
              <w:t>0.7376</w:t>
            </w:r>
          </w:p>
        </w:tc>
        <w:tc>
          <w:tcPr>
            <w:tcW w:w="1134" w:type="dxa"/>
            <w:tcBorders>
              <w:left w:val="nil"/>
              <w:right w:val="nil"/>
            </w:tcBorders>
          </w:tcPr>
          <w:p w14:paraId="5BEAE4F6" w14:textId="77777777" w:rsidR="00B96F3C" w:rsidRPr="00D574F5" w:rsidRDefault="00B96F3C" w:rsidP="00012E9D">
            <w:pPr>
              <w:adjustRightInd w:val="0"/>
              <w:snapToGrid w:val="0"/>
              <w:jc w:val="center"/>
            </w:pPr>
            <w:r w:rsidRPr="00D574F5">
              <w:t>0.7220</w:t>
            </w:r>
          </w:p>
        </w:tc>
      </w:tr>
      <w:tr w:rsidR="00B96F3C" w14:paraId="6EA98C5E" w14:textId="77777777" w:rsidTr="00E95877">
        <w:trPr>
          <w:jc w:val="right"/>
        </w:trPr>
        <w:tc>
          <w:tcPr>
            <w:tcW w:w="803" w:type="dxa"/>
            <w:vMerge/>
            <w:tcBorders>
              <w:left w:val="nil"/>
              <w:bottom w:val="single" w:sz="8" w:space="0" w:color="auto"/>
              <w:right w:val="nil"/>
            </w:tcBorders>
          </w:tcPr>
          <w:p w14:paraId="0EF842F7" w14:textId="77777777" w:rsidR="00B96F3C" w:rsidRPr="00D574F5" w:rsidRDefault="00B96F3C" w:rsidP="00C97C03">
            <w:pPr>
              <w:adjustRightInd w:val="0"/>
              <w:snapToGrid w:val="0"/>
            </w:pPr>
          </w:p>
        </w:tc>
        <w:tc>
          <w:tcPr>
            <w:tcW w:w="3166" w:type="dxa"/>
            <w:gridSpan w:val="2"/>
            <w:tcBorders>
              <w:left w:val="nil"/>
              <w:right w:val="nil"/>
            </w:tcBorders>
          </w:tcPr>
          <w:p w14:paraId="652DAB5C" w14:textId="77777777" w:rsidR="00B96F3C" w:rsidRPr="00D574F5" w:rsidRDefault="00B96F3C" w:rsidP="00E95877">
            <w:pPr>
              <w:adjustRightInd w:val="0"/>
              <w:snapToGrid w:val="0"/>
              <w:jc w:val="center"/>
            </w:pPr>
            <w:r w:rsidRPr="00D574F5">
              <w:t>Frog eye leaf spot</w:t>
            </w:r>
          </w:p>
        </w:tc>
        <w:tc>
          <w:tcPr>
            <w:tcW w:w="1418" w:type="dxa"/>
            <w:tcBorders>
              <w:left w:val="nil"/>
              <w:right w:val="nil"/>
            </w:tcBorders>
          </w:tcPr>
          <w:p w14:paraId="2413DA04" w14:textId="77777777" w:rsidR="00B96F3C" w:rsidRPr="00D574F5" w:rsidRDefault="00B96F3C" w:rsidP="00E95877">
            <w:pPr>
              <w:adjustRightInd w:val="0"/>
              <w:snapToGrid w:val="0"/>
              <w:jc w:val="center"/>
            </w:pPr>
            <w:r w:rsidRPr="00D574F5">
              <w:t>1</w:t>
            </w:r>
          </w:p>
        </w:tc>
        <w:tc>
          <w:tcPr>
            <w:tcW w:w="1134" w:type="dxa"/>
            <w:tcBorders>
              <w:left w:val="nil"/>
              <w:right w:val="nil"/>
            </w:tcBorders>
          </w:tcPr>
          <w:p w14:paraId="289F8D04" w14:textId="77777777" w:rsidR="00B96F3C" w:rsidRPr="00D574F5" w:rsidRDefault="00B96F3C" w:rsidP="00012E9D">
            <w:pPr>
              <w:adjustRightInd w:val="0"/>
              <w:snapToGrid w:val="0"/>
              <w:jc w:val="center"/>
            </w:pPr>
            <w:r w:rsidRPr="00D574F5">
              <w:t>0.9007</w:t>
            </w:r>
          </w:p>
        </w:tc>
        <w:tc>
          <w:tcPr>
            <w:tcW w:w="992" w:type="dxa"/>
            <w:tcBorders>
              <w:left w:val="nil"/>
              <w:right w:val="nil"/>
            </w:tcBorders>
          </w:tcPr>
          <w:p w14:paraId="0BF1A9D3" w14:textId="77777777" w:rsidR="00B96F3C" w:rsidRPr="00D574F5" w:rsidRDefault="00B96F3C" w:rsidP="00012E9D">
            <w:pPr>
              <w:adjustRightInd w:val="0"/>
              <w:snapToGrid w:val="0"/>
              <w:jc w:val="center"/>
            </w:pPr>
            <w:r w:rsidRPr="00D574F5">
              <w:t>0.9696</w:t>
            </w:r>
          </w:p>
        </w:tc>
        <w:tc>
          <w:tcPr>
            <w:tcW w:w="1134" w:type="dxa"/>
            <w:tcBorders>
              <w:left w:val="nil"/>
              <w:right w:val="nil"/>
            </w:tcBorders>
          </w:tcPr>
          <w:p w14:paraId="510CAF2F" w14:textId="77777777" w:rsidR="00B96F3C" w:rsidRPr="00D574F5" w:rsidRDefault="00B96F3C" w:rsidP="00012E9D">
            <w:pPr>
              <w:adjustRightInd w:val="0"/>
              <w:snapToGrid w:val="0"/>
              <w:jc w:val="center"/>
            </w:pPr>
            <w:r w:rsidRPr="00D574F5">
              <w:t>0.9339</w:t>
            </w:r>
          </w:p>
        </w:tc>
      </w:tr>
      <w:tr w:rsidR="00B96F3C" w14:paraId="06E30C17" w14:textId="77777777" w:rsidTr="00E95877">
        <w:trPr>
          <w:jc w:val="right"/>
        </w:trPr>
        <w:tc>
          <w:tcPr>
            <w:tcW w:w="803" w:type="dxa"/>
            <w:vMerge/>
            <w:tcBorders>
              <w:left w:val="nil"/>
              <w:bottom w:val="single" w:sz="8" w:space="0" w:color="auto"/>
              <w:right w:val="nil"/>
            </w:tcBorders>
          </w:tcPr>
          <w:p w14:paraId="797ADA5F" w14:textId="77777777" w:rsidR="00B96F3C" w:rsidRPr="00D574F5" w:rsidRDefault="00B96F3C" w:rsidP="00C97C03">
            <w:pPr>
              <w:adjustRightInd w:val="0"/>
              <w:snapToGrid w:val="0"/>
            </w:pPr>
          </w:p>
        </w:tc>
        <w:tc>
          <w:tcPr>
            <w:tcW w:w="3166" w:type="dxa"/>
            <w:gridSpan w:val="2"/>
            <w:tcBorders>
              <w:left w:val="nil"/>
              <w:right w:val="nil"/>
            </w:tcBorders>
          </w:tcPr>
          <w:p w14:paraId="791861D3" w14:textId="77777777" w:rsidR="00B96F3C" w:rsidRPr="00D574F5" w:rsidRDefault="00B96F3C" w:rsidP="00E95877">
            <w:pPr>
              <w:adjustRightInd w:val="0"/>
              <w:snapToGrid w:val="0"/>
              <w:jc w:val="center"/>
            </w:pPr>
            <w:r w:rsidRPr="00D574F5">
              <w:t>Frog eye leaf spot complex</w:t>
            </w:r>
          </w:p>
        </w:tc>
        <w:tc>
          <w:tcPr>
            <w:tcW w:w="1418" w:type="dxa"/>
            <w:tcBorders>
              <w:left w:val="nil"/>
              <w:right w:val="nil"/>
            </w:tcBorders>
          </w:tcPr>
          <w:p w14:paraId="376DCA79" w14:textId="77777777" w:rsidR="00B96F3C" w:rsidRPr="00D574F5" w:rsidRDefault="00B96F3C" w:rsidP="00E95877">
            <w:pPr>
              <w:adjustRightInd w:val="0"/>
              <w:snapToGrid w:val="0"/>
              <w:jc w:val="center"/>
            </w:pPr>
            <w:r w:rsidRPr="00D574F5">
              <w:t>2</w:t>
            </w:r>
          </w:p>
        </w:tc>
        <w:tc>
          <w:tcPr>
            <w:tcW w:w="1134" w:type="dxa"/>
            <w:tcBorders>
              <w:left w:val="nil"/>
              <w:right w:val="nil"/>
            </w:tcBorders>
          </w:tcPr>
          <w:p w14:paraId="09FD5050" w14:textId="77777777" w:rsidR="00B96F3C" w:rsidRPr="00D574F5" w:rsidRDefault="00B96F3C" w:rsidP="00012E9D">
            <w:pPr>
              <w:adjustRightInd w:val="0"/>
              <w:snapToGrid w:val="0"/>
              <w:jc w:val="center"/>
            </w:pPr>
            <w:r w:rsidRPr="00D574F5">
              <w:t>0.6666</w:t>
            </w:r>
          </w:p>
        </w:tc>
        <w:tc>
          <w:tcPr>
            <w:tcW w:w="992" w:type="dxa"/>
            <w:tcBorders>
              <w:left w:val="nil"/>
              <w:right w:val="nil"/>
            </w:tcBorders>
          </w:tcPr>
          <w:p w14:paraId="55FEC40F" w14:textId="77777777" w:rsidR="00B96F3C" w:rsidRPr="00D574F5" w:rsidRDefault="00B96F3C" w:rsidP="00012E9D">
            <w:pPr>
              <w:adjustRightInd w:val="0"/>
              <w:snapToGrid w:val="0"/>
              <w:jc w:val="center"/>
            </w:pPr>
            <w:r w:rsidRPr="00D574F5">
              <w:t>0.3636</w:t>
            </w:r>
          </w:p>
        </w:tc>
        <w:tc>
          <w:tcPr>
            <w:tcW w:w="1134" w:type="dxa"/>
            <w:tcBorders>
              <w:left w:val="nil"/>
              <w:right w:val="nil"/>
            </w:tcBorders>
          </w:tcPr>
          <w:p w14:paraId="29B459BA" w14:textId="77777777" w:rsidR="00B96F3C" w:rsidRPr="00D574F5" w:rsidRDefault="00B96F3C" w:rsidP="00012E9D">
            <w:pPr>
              <w:adjustRightInd w:val="0"/>
              <w:snapToGrid w:val="0"/>
              <w:jc w:val="center"/>
            </w:pPr>
            <w:r w:rsidRPr="00D574F5">
              <w:t>0.4705</w:t>
            </w:r>
          </w:p>
        </w:tc>
      </w:tr>
      <w:tr w:rsidR="00B96F3C" w14:paraId="6A9CD267" w14:textId="77777777" w:rsidTr="00E95877">
        <w:trPr>
          <w:jc w:val="right"/>
        </w:trPr>
        <w:tc>
          <w:tcPr>
            <w:tcW w:w="803" w:type="dxa"/>
            <w:vMerge/>
            <w:tcBorders>
              <w:left w:val="nil"/>
              <w:bottom w:val="single" w:sz="8" w:space="0" w:color="auto"/>
              <w:right w:val="nil"/>
            </w:tcBorders>
          </w:tcPr>
          <w:p w14:paraId="4F5387D3" w14:textId="77777777" w:rsidR="00B96F3C" w:rsidRPr="00D574F5" w:rsidRDefault="00B96F3C" w:rsidP="00C97C03">
            <w:pPr>
              <w:adjustRightInd w:val="0"/>
              <w:snapToGrid w:val="0"/>
            </w:pPr>
          </w:p>
        </w:tc>
        <w:tc>
          <w:tcPr>
            <w:tcW w:w="3166" w:type="dxa"/>
            <w:gridSpan w:val="2"/>
            <w:tcBorders>
              <w:left w:val="nil"/>
              <w:right w:val="nil"/>
            </w:tcBorders>
          </w:tcPr>
          <w:p w14:paraId="528E8FB4" w14:textId="77777777" w:rsidR="00B96F3C" w:rsidRPr="00D574F5" w:rsidRDefault="00B96F3C" w:rsidP="00E95877">
            <w:pPr>
              <w:adjustRightInd w:val="0"/>
              <w:snapToGrid w:val="0"/>
              <w:jc w:val="center"/>
            </w:pPr>
            <w:r w:rsidRPr="00D574F5">
              <w:t>Healthy</w:t>
            </w:r>
          </w:p>
        </w:tc>
        <w:tc>
          <w:tcPr>
            <w:tcW w:w="1418" w:type="dxa"/>
            <w:tcBorders>
              <w:left w:val="nil"/>
              <w:right w:val="nil"/>
            </w:tcBorders>
          </w:tcPr>
          <w:p w14:paraId="422BD55E" w14:textId="77777777" w:rsidR="00B96F3C" w:rsidRPr="00D574F5" w:rsidRDefault="00B96F3C" w:rsidP="00E95877">
            <w:pPr>
              <w:adjustRightInd w:val="0"/>
              <w:snapToGrid w:val="0"/>
              <w:jc w:val="center"/>
            </w:pPr>
            <w:r w:rsidRPr="00D574F5">
              <w:t>3</w:t>
            </w:r>
          </w:p>
        </w:tc>
        <w:tc>
          <w:tcPr>
            <w:tcW w:w="1134" w:type="dxa"/>
            <w:tcBorders>
              <w:left w:val="nil"/>
              <w:right w:val="nil"/>
            </w:tcBorders>
          </w:tcPr>
          <w:p w14:paraId="26A53CFC" w14:textId="77777777" w:rsidR="00B96F3C" w:rsidRPr="00D574F5" w:rsidRDefault="00B96F3C" w:rsidP="00012E9D">
            <w:pPr>
              <w:adjustRightInd w:val="0"/>
              <w:snapToGrid w:val="0"/>
              <w:jc w:val="center"/>
            </w:pPr>
            <w:r w:rsidRPr="00D574F5">
              <w:t>0.9572</w:t>
            </w:r>
          </w:p>
        </w:tc>
        <w:tc>
          <w:tcPr>
            <w:tcW w:w="992" w:type="dxa"/>
            <w:tcBorders>
              <w:left w:val="nil"/>
              <w:right w:val="nil"/>
            </w:tcBorders>
          </w:tcPr>
          <w:p w14:paraId="2C214E1D" w14:textId="77777777" w:rsidR="00B96F3C" w:rsidRPr="00D574F5" w:rsidRDefault="00B96F3C" w:rsidP="00012E9D">
            <w:pPr>
              <w:adjustRightInd w:val="0"/>
              <w:snapToGrid w:val="0"/>
              <w:jc w:val="center"/>
            </w:pPr>
            <w:r w:rsidRPr="00D574F5">
              <w:t>0.9828</w:t>
            </w:r>
          </w:p>
        </w:tc>
        <w:tc>
          <w:tcPr>
            <w:tcW w:w="1134" w:type="dxa"/>
            <w:tcBorders>
              <w:left w:val="nil"/>
              <w:right w:val="nil"/>
            </w:tcBorders>
          </w:tcPr>
          <w:p w14:paraId="14BE7BB7" w14:textId="77777777" w:rsidR="00B96F3C" w:rsidRPr="00D574F5" w:rsidRDefault="00B96F3C" w:rsidP="00012E9D">
            <w:pPr>
              <w:adjustRightInd w:val="0"/>
              <w:snapToGrid w:val="0"/>
              <w:jc w:val="center"/>
            </w:pPr>
            <w:r w:rsidRPr="00D574F5">
              <w:t>0.9698</w:t>
            </w:r>
          </w:p>
        </w:tc>
      </w:tr>
      <w:tr w:rsidR="00B96F3C" w14:paraId="30FBD4F8" w14:textId="77777777" w:rsidTr="00E95877">
        <w:trPr>
          <w:jc w:val="right"/>
        </w:trPr>
        <w:tc>
          <w:tcPr>
            <w:tcW w:w="803" w:type="dxa"/>
            <w:vMerge/>
            <w:tcBorders>
              <w:left w:val="nil"/>
              <w:bottom w:val="single" w:sz="8" w:space="0" w:color="auto"/>
              <w:right w:val="nil"/>
            </w:tcBorders>
          </w:tcPr>
          <w:p w14:paraId="1D4098BB" w14:textId="77777777" w:rsidR="00B96F3C" w:rsidRPr="00D574F5" w:rsidRDefault="00B96F3C" w:rsidP="00C97C03">
            <w:pPr>
              <w:adjustRightInd w:val="0"/>
              <w:snapToGrid w:val="0"/>
            </w:pPr>
          </w:p>
        </w:tc>
        <w:tc>
          <w:tcPr>
            <w:tcW w:w="3166" w:type="dxa"/>
            <w:gridSpan w:val="2"/>
            <w:tcBorders>
              <w:left w:val="nil"/>
              <w:right w:val="nil"/>
            </w:tcBorders>
          </w:tcPr>
          <w:p w14:paraId="522FF335" w14:textId="77777777" w:rsidR="00B96F3C" w:rsidRPr="00D574F5" w:rsidRDefault="00B96F3C" w:rsidP="00E95877">
            <w:pPr>
              <w:adjustRightInd w:val="0"/>
              <w:snapToGrid w:val="0"/>
              <w:jc w:val="center"/>
            </w:pPr>
            <w:r w:rsidRPr="00D574F5">
              <w:t>Powdery mildew</w:t>
            </w:r>
          </w:p>
        </w:tc>
        <w:tc>
          <w:tcPr>
            <w:tcW w:w="1418" w:type="dxa"/>
            <w:tcBorders>
              <w:left w:val="nil"/>
              <w:right w:val="nil"/>
            </w:tcBorders>
          </w:tcPr>
          <w:p w14:paraId="149217B7" w14:textId="77777777" w:rsidR="00B96F3C" w:rsidRPr="00D574F5" w:rsidRDefault="00B96F3C" w:rsidP="00E95877">
            <w:pPr>
              <w:adjustRightInd w:val="0"/>
              <w:snapToGrid w:val="0"/>
              <w:jc w:val="center"/>
            </w:pPr>
            <w:r w:rsidRPr="00D574F5">
              <w:t>4</w:t>
            </w:r>
          </w:p>
        </w:tc>
        <w:tc>
          <w:tcPr>
            <w:tcW w:w="1134" w:type="dxa"/>
            <w:tcBorders>
              <w:left w:val="nil"/>
              <w:right w:val="nil"/>
            </w:tcBorders>
          </w:tcPr>
          <w:p w14:paraId="43A48AB1" w14:textId="77777777" w:rsidR="00B96F3C" w:rsidRPr="00D574F5" w:rsidRDefault="00B96F3C" w:rsidP="00012E9D">
            <w:pPr>
              <w:adjustRightInd w:val="0"/>
              <w:snapToGrid w:val="0"/>
              <w:jc w:val="center"/>
            </w:pPr>
            <w:r w:rsidRPr="00D574F5">
              <w:t>0.9288</w:t>
            </w:r>
          </w:p>
        </w:tc>
        <w:tc>
          <w:tcPr>
            <w:tcW w:w="992" w:type="dxa"/>
            <w:tcBorders>
              <w:left w:val="nil"/>
              <w:right w:val="nil"/>
            </w:tcBorders>
          </w:tcPr>
          <w:p w14:paraId="1A697F85" w14:textId="77777777" w:rsidR="00B96F3C" w:rsidRPr="00D574F5" w:rsidRDefault="00B96F3C" w:rsidP="00012E9D">
            <w:pPr>
              <w:adjustRightInd w:val="0"/>
              <w:snapToGrid w:val="0"/>
              <w:jc w:val="center"/>
            </w:pPr>
            <w:r w:rsidRPr="00D574F5">
              <w:t>0.9406</w:t>
            </w:r>
          </w:p>
        </w:tc>
        <w:tc>
          <w:tcPr>
            <w:tcW w:w="1134" w:type="dxa"/>
            <w:tcBorders>
              <w:left w:val="nil"/>
              <w:right w:val="nil"/>
            </w:tcBorders>
          </w:tcPr>
          <w:p w14:paraId="5C4DD546" w14:textId="77777777" w:rsidR="00B96F3C" w:rsidRPr="00D574F5" w:rsidRDefault="00B96F3C" w:rsidP="00012E9D">
            <w:pPr>
              <w:adjustRightInd w:val="0"/>
              <w:snapToGrid w:val="0"/>
              <w:jc w:val="center"/>
            </w:pPr>
            <w:r w:rsidRPr="00D574F5">
              <w:t>0.9347</w:t>
            </w:r>
          </w:p>
        </w:tc>
      </w:tr>
      <w:tr w:rsidR="00B96F3C" w14:paraId="79FCE593" w14:textId="77777777" w:rsidTr="00E95877">
        <w:trPr>
          <w:jc w:val="right"/>
        </w:trPr>
        <w:tc>
          <w:tcPr>
            <w:tcW w:w="803" w:type="dxa"/>
            <w:vMerge/>
            <w:tcBorders>
              <w:left w:val="nil"/>
              <w:bottom w:val="single" w:sz="8" w:space="0" w:color="auto"/>
              <w:right w:val="nil"/>
            </w:tcBorders>
          </w:tcPr>
          <w:p w14:paraId="4825EF35" w14:textId="77777777" w:rsidR="00B96F3C" w:rsidRPr="00D574F5" w:rsidRDefault="00B96F3C" w:rsidP="00C97C03">
            <w:pPr>
              <w:adjustRightInd w:val="0"/>
              <w:snapToGrid w:val="0"/>
            </w:pPr>
          </w:p>
        </w:tc>
        <w:tc>
          <w:tcPr>
            <w:tcW w:w="3166" w:type="dxa"/>
            <w:gridSpan w:val="2"/>
            <w:tcBorders>
              <w:left w:val="nil"/>
              <w:right w:val="nil"/>
            </w:tcBorders>
          </w:tcPr>
          <w:p w14:paraId="7256982C" w14:textId="77777777" w:rsidR="00B96F3C" w:rsidRPr="00D574F5" w:rsidRDefault="00B96F3C" w:rsidP="00E95877">
            <w:pPr>
              <w:adjustRightInd w:val="0"/>
              <w:snapToGrid w:val="0"/>
              <w:jc w:val="center"/>
            </w:pPr>
            <w:r w:rsidRPr="00D574F5">
              <w:t>Powdery mildew complex</w:t>
            </w:r>
          </w:p>
        </w:tc>
        <w:tc>
          <w:tcPr>
            <w:tcW w:w="1418" w:type="dxa"/>
            <w:tcBorders>
              <w:left w:val="nil"/>
              <w:right w:val="nil"/>
            </w:tcBorders>
          </w:tcPr>
          <w:p w14:paraId="7F18BA9B" w14:textId="77777777" w:rsidR="00B96F3C" w:rsidRPr="00D574F5" w:rsidRDefault="00B96F3C" w:rsidP="00E95877">
            <w:pPr>
              <w:adjustRightInd w:val="0"/>
              <w:snapToGrid w:val="0"/>
              <w:jc w:val="center"/>
            </w:pPr>
            <w:r w:rsidRPr="00D574F5">
              <w:t>5</w:t>
            </w:r>
          </w:p>
        </w:tc>
        <w:tc>
          <w:tcPr>
            <w:tcW w:w="1134" w:type="dxa"/>
            <w:tcBorders>
              <w:left w:val="nil"/>
              <w:right w:val="nil"/>
            </w:tcBorders>
          </w:tcPr>
          <w:p w14:paraId="72BBB86D" w14:textId="77777777" w:rsidR="00B96F3C" w:rsidRPr="00D574F5" w:rsidRDefault="00B96F3C" w:rsidP="00012E9D">
            <w:pPr>
              <w:adjustRightInd w:val="0"/>
              <w:snapToGrid w:val="0"/>
              <w:jc w:val="center"/>
            </w:pPr>
            <w:r w:rsidRPr="00D574F5">
              <w:t>0.75</w:t>
            </w:r>
          </w:p>
        </w:tc>
        <w:tc>
          <w:tcPr>
            <w:tcW w:w="992" w:type="dxa"/>
            <w:tcBorders>
              <w:left w:val="nil"/>
              <w:right w:val="nil"/>
            </w:tcBorders>
          </w:tcPr>
          <w:p w14:paraId="269F31FF" w14:textId="77777777" w:rsidR="00B96F3C" w:rsidRPr="00D574F5" w:rsidRDefault="00B96F3C" w:rsidP="00012E9D">
            <w:pPr>
              <w:adjustRightInd w:val="0"/>
              <w:snapToGrid w:val="0"/>
              <w:jc w:val="center"/>
            </w:pPr>
            <w:r w:rsidRPr="00D574F5">
              <w:t>0.625</w:t>
            </w:r>
          </w:p>
        </w:tc>
        <w:tc>
          <w:tcPr>
            <w:tcW w:w="1134" w:type="dxa"/>
            <w:tcBorders>
              <w:left w:val="nil"/>
              <w:right w:val="nil"/>
            </w:tcBorders>
          </w:tcPr>
          <w:p w14:paraId="444DDBFA" w14:textId="77777777" w:rsidR="00B96F3C" w:rsidRPr="00D574F5" w:rsidRDefault="00B96F3C" w:rsidP="00012E9D">
            <w:pPr>
              <w:adjustRightInd w:val="0"/>
              <w:snapToGrid w:val="0"/>
              <w:jc w:val="center"/>
            </w:pPr>
            <w:r w:rsidRPr="00D574F5">
              <w:t>0.6818</w:t>
            </w:r>
          </w:p>
        </w:tc>
      </w:tr>
      <w:tr w:rsidR="00B96F3C" w14:paraId="018220E8" w14:textId="77777777" w:rsidTr="00E95877">
        <w:trPr>
          <w:jc w:val="right"/>
        </w:trPr>
        <w:tc>
          <w:tcPr>
            <w:tcW w:w="803" w:type="dxa"/>
            <w:vMerge/>
            <w:tcBorders>
              <w:left w:val="nil"/>
              <w:bottom w:val="single" w:sz="8" w:space="0" w:color="auto"/>
              <w:right w:val="nil"/>
            </w:tcBorders>
          </w:tcPr>
          <w:p w14:paraId="76003DD9" w14:textId="77777777" w:rsidR="00B96F3C" w:rsidRPr="00D574F5" w:rsidRDefault="00B96F3C" w:rsidP="00C97C03">
            <w:pPr>
              <w:adjustRightInd w:val="0"/>
              <w:snapToGrid w:val="0"/>
            </w:pPr>
          </w:p>
        </w:tc>
        <w:tc>
          <w:tcPr>
            <w:tcW w:w="3166" w:type="dxa"/>
            <w:gridSpan w:val="2"/>
            <w:tcBorders>
              <w:left w:val="nil"/>
              <w:right w:val="nil"/>
            </w:tcBorders>
          </w:tcPr>
          <w:p w14:paraId="02519B02" w14:textId="77777777" w:rsidR="00B96F3C" w:rsidRPr="00D574F5" w:rsidRDefault="00B96F3C" w:rsidP="00E95877">
            <w:pPr>
              <w:adjustRightInd w:val="0"/>
              <w:snapToGrid w:val="0"/>
              <w:jc w:val="center"/>
            </w:pPr>
            <w:r w:rsidRPr="00D574F5">
              <w:t>Rust</w:t>
            </w:r>
          </w:p>
        </w:tc>
        <w:tc>
          <w:tcPr>
            <w:tcW w:w="1418" w:type="dxa"/>
            <w:tcBorders>
              <w:left w:val="nil"/>
              <w:right w:val="nil"/>
            </w:tcBorders>
          </w:tcPr>
          <w:p w14:paraId="0FB441DE" w14:textId="77777777" w:rsidR="00B96F3C" w:rsidRPr="00D574F5" w:rsidRDefault="00B96F3C" w:rsidP="00E95877">
            <w:pPr>
              <w:adjustRightInd w:val="0"/>
              <w:snapToGrid w:val="0"/>
              <w:jc w:val="center"/>
            </w:pPr>
            <w:r w:rsidRPr="00D574F5">
              <w:t>6</w:t>
            </w:r>
          </w:p>
        </w:tc>
        <w:tc>
          <w:tcPr>
            <w:tcW w:w="1134" w:type="dxa"/>
            <w:tcBorders>
              <w:left w:val="nil"/>
              <w:right w:val="nil"/>
            </w:tcBorders>
          </w:tcPr>
          <w:p w14:paraId="114FA697" w14:textId="77777777" w:rsidR="00B96F3C" w:rsidRPr="00D574F5" w:rsidRDefault="00B96F3C" w:rsidP="00012E9D">
            <w:pPr>
              <w:adjustRightInd w:val="0"/>
              <w:snapToGrid w:val="0"/>
              <w:jc w:val="center"/>
            </w:pPr>
            <w:r w:rsidRPr="00D574F5">
              <w:t>0.8968</w:t>
            </w:r>
          </w:p>
        </w:tc>
        <w:tc>
          <w:tcPr>
            <w:tcW w:w="992" w:type="dxa"/>
            <w:tcBorders>
              <w:left w:val="nil"/>
              <w:right w:val="nil"/>
            </w:tcBorders>
          </w:tcPr>
          <w:p w14:paraId="37B6972B" w14:textId="77777777" w:rsidR="00B96F3C" w:rsidRPr="00D574F5" w:rsidRDefault="00B96F3C" w:rsidP="00012E9D">
            <w:pPr>
              <w:adjustRightInd w:val="0"/>
              <w:snapToGrid w:val="0"/>
              <w:jc w:val="center"/>
            </w:pPr>
            <w:r w:rsidRPr="00D574F5">
              <w:t>0.9630</w:t>
            </w:r>
          </w:p>
        </w:tc>
        <w:tc>
          <w:tcPr>
            <w:tcW w:w="1134" w:type="dxa"/>
            <w:tcBorders>
              <w:left w:val="nil"/>
              <w:right w:val="nil"/>
            </w:tcBorders>
          </w:tcPr>
          <w:p w14:paraId="72D21BD1" w14:textId="77777777" w:rsidR="00B96F3C" w:rsidRPr="00D574F5" w:rsidRDefault="00B96F3C" w:rsidP="00012E9D">
            <w:pPr>
              <w:adjustRightInd w:val="0"/>
              <w:snapToGrid w:val="0"/>
              <w:jc w:val="center"/>
            </w:pPr>
            <w:r w:rsidRPr="00D574F5">
              <w:t>0.9287</w:t>
            </w:r>
          </w:p>
        </w:tc>
      </w:tr>
      <w:tr w:rsidR="00B96F3C" w14:paraId="16EB7C0B" w14:textId="77777777" w:rsidTr="00E95877">
        <w:trPr>
          <w:jc w:val="right"/>
        </w:trPr>
        <w:tc>
          <w:tcPr>
            <w:tcW w:w="803" w:type="dxa"/>
            <w:vMerge/>
            <w:tcBorders>
              <w:left w:val="nil"/>
              <w:bottom w:val="single" w:sz="8" w:space="0" w:color="auto"/>
              <w:right w:val="nil"/>
            </w:tcBorders>
          </w:tcPr>
          <w:p w14:paraId="7835210C" w14:textId="77777777" w:rsidR="00B96F3C" w:rsidRPr="00D574F5" w:rsidRDefault="00B96F3C" w:rsidP="00C97C03">
            <w:pPr>
              <w:adjustRightInd w:val="0"/>
              <w:snapToGrid w:val="0"/>
            </w:pPr>
          </w:p>
        </w:tc>
        <w:tc>
          <w:tcPr>
            <w:tcW w:w="3166" w:type="dxa"/>
            <w:gridSpan w:val="2"/>
            <w:tcBorders>
              <w:left w:val="nil"/>
              <w:right w:val="nil"/>
            </w:tcBorders>
          </w:tcPr>
          <w:p w14:paraId="2941AF1D" w14:textId="77777777" w:rsidR="00B96F3C" w:rsidRPr="00D574F5" w:rsidRDefault="00B96F3C" w:rsidP="00E95877">
            <w:pPr>
              <w:adjustRightInd w:val="0"/>
              <w:snapToGrid w:val="0"/>
              <w:jc w:val="center"/>
            </w:pPr>
            <w:r w:rsidRPr="00D574F5">
              <w:t>Rust complex</w:t>
            </w:r>
          </w:p>
        </w:tc>
        <w:tc>
          <w:tcPr>
            <w:tcW w:w="1418" w:type="dxa"/>
            <w:tcBorders>
              <w:left w:val="nil"/>
              <w:right w:val="nil"/>
            </w:tcBorders>
          </w:tcPr>
          <w:p w14:paraId="57E7C42D" w14:textId="77777777" w:rsidR="00B96F3C" w:rsidRPr="00D574F5" w:rsidRDefault="00B96F3C" w:rsidP="00E95877">
            <w:pPr>
              <w:adjustRightInd w:val="0"/>
              <w:snapToGrid w:val="0"/>
              <w:jc w:val="center"/>
            </w:pPr>
            <w:r w:rsidRPr="00D574F5">
              <w:t>7</w:t>
            </w:r>
          </w:p>
        </w:tc>
        <w:tc>
          <w:tcPr>
            <w:tcW w:w="1134" w:type="dxa"/>
            <w:tcBorders>
              <w:left w:val="nil"/>
              <w:right w:val="nil"/>
            </w:tcBorders>
          </w:tcPr>
          <w:p w14:paraId="715DC79D" w14:textId="77777777" w:rsidR="00B96F3C" w:rsidRPr="00D574F5" w:rsidRDefault="00B96F3C" w:rsidP="00012E9D">
            <w:pPr>
              <w:adjustRightInd w:val="0"/>
              <w:snapToGrid w:val="0"/>
              <w:jc w:val="center"/>
            </w:pPr>
            <w:r w:rsidRPr="00D574F5">
              <w:t>1.</w:t>
            </w:r>
          </w:p>
        </w:tc>
        <w:tc>
          <w:tcPr>
            <w:tcW w:w="992" w:type="dxa"/>
            <w:tcBorders>
              <w:left w:val="nil"/>
              <w:right w:val="nil"/>
            </w:tcBorders>
          </w:tcPr>
          <w:p w14:paraId="35BFC700" w14:textId="77777777" w:rsidR="00B96F3C" w:rsidRPr="00D574F5" w:rsidRDefault="00B96F3C" w:rsidP="00012E9D">
            <w:pPr>
              <w:adjustRightInd w:val="0"/>
              <w:snapToGrid w:val="0"/>
              <w:jc w:val="center"/>
            </w:pPr>
            <w:r w:rsidRPr="00D574F5">
              <w:t>0.6470</w:t>
            </w:r>
          </w:p>
        </w:tc>
        <w:tc>
          <w:tcPr>
            <w:tcW w:w="1134" w:type="dxa"/>
            <w:tcBorders>
              <w:left w:val="nil"/>
              <w:right w:val="nil"/>
            </w:tcBorders>
          </w:tcPr>
          <w:p w14:paraId="1942134F" w14:textId="77777777" w:rsidR="00B96F3C" w:rsidRPr="00D574F5" w:rsidRDefault="00B96F3C" w:rsidP="00012E9D">
            <w:pPr>
              <w:adjustRightInd w:val="0"/>
              <w:snapToGrid w:val="0"/>
              <w:jc w:val="center"/>
            </w:pPr>
            <w:r w:rsidRPr="00D574F5">
              <w:t>0.7857</w:t>
            </w:r>
          </w:p>
        </w:tc>
      </w:tr>
      <w:tr w:rsidR="00B96F3C" w14:paraId="2421050B" w14:textId="77777777" w:rsidTr="00ED1142">
        <w:trPr>
          <w:jc w:val="right"/>
        </w:trPr>
        <w:tc>
          <w:tcPr>
            <w:tcW w:w="803" w:type="dxa"/>
            <w:vMerge/>
            <w:tcBorders>
              <w:left w:val="nil"/>
              <w:bottom w:val="single" w:sz="8" w:space="0" w:color="auto"/>
              <w:right w:val="nil"/>
            </w:tcBorders>
          </w:tcPr>
          <w:p w14:paraId="63026A44"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6EB39C59" w14:textId="77777777" w:rsidR="00B96F3C" w:rsidRPr="00D574F5" w:rsidRDefault="00B96F3C" w:rsidP="00E95877">
            <w:pPr>
              <w:adjustRightInd w:val="0"/>
              <w:snapToGrid w:val="0"/>
              <w:jc w:val="center"/>
            </w:pPr>
            <w:r w:rsidRPr="00D574F5">
              <w:t>Rust frog eye leaf spot</w:t>
            </w:r>
          </w:p>
        </w:tc>
        <w:tc>
          <w:tcPr>
            <w:tcW w:w="1418" w:type="dxa"/>
            <w:tcBorders>
              <w:left w:val="nil"/>
              <w:bottom w:val="single" w:sz="4" w:space="0" w:color="auto"/>
              <w:right w:val="nil"/>
            </w:tcBorders>
          </w:tcPr>
          <w:p w14:paraId="7B8206E0" w14:textId="77777777" w:rsidR="00B96F3C" w:rsidRPr="00D574F5" w:rsidRDefault="00B96F3C" w:rsidP="00E95877">
            <w:pPr>
              <w:adjustRightInd w:val="0"/>
              <w:snapToGrid w:val="0"/>
              <w:jc w:val="center"/>
            </w:pPr>
            <w:r w:rsidRPr="00D574F5">
              <w:t>8</w:t>
            </w:r>
          </w:p>
        </w:tc>
        <w:tc>
          <w:tcPr>
            <w:tcW w:w="1134" w:type="dxa"/>
            <w:tcBorders>
              <w:left w:val="nil"/>
              <w:bottom w:val="single" w:sz="4" w:space="0" w:color="auto"/>
              <w:right w:val="nil"/>
            </w:tcBorders>
          </w:tcPr>
          <w:p w14:paraId="464ECC04" w14:textId="77777777" w:rsidR="00B96F3C" w:rsidRPr="00D574F5" w:rsidRDefault="00B96F3C" w:rsidP="00012E9D">
            <w:pPr>
              <w:adjustRightInd w:val="0"/>
              <w:snapToGrid w:val="0"/>
              <w:jc w:val="center"/>
            </w:pPr>
            <w:r w:rsidRPr="00D574F5">
              <w:t>0.7222</w:t>
            </w:r>
          </w:p>
        </w:tc>
        <w:tc>
          <w:tcPr>
            <w:tcW w:w="992" w:type="dxa"/>
            <w:tcBorders>
              <w:left w:val="nil"/>
              <w:bottom w:val="single" w:sz="4" w:space="0" w:color="auto"/>
              <w:right w:val="nil"/>
            </w:tcBorders>
          </w:tcPr>
          <w:p w14:paraId="57F58D0B" w14:textId="77777777" w:rsidR="00B96F3C" w:rsidRPr="00D574F5" w:rsidRDefault="00B96F3C" w:rsidP="00012E9D">
            <w:pPr>
              <w:adjustRightInd w:val="0"/>
              <w:snapToGrid w:val="0"/>
              <w:jc w:val="center"/>
            </w:pPr>
            <w:r w:rsidRPr="00D574F5">
              <w:t>0.5</w:t>
            </w:r>
          </w:p>
        </w:tc>
        <w:tc>
          <w:tcPr>
            <w:tcW w:w="1134" w:type="dxa"/>
            <w:tcBorders>
              <w:left w:val="nil"/>
              <w:bottom w:val="single" w:sz="4" w:space="0" w:color="auto"/>
              <w:right w:val="nil"/>
            </w:tcBorders>
          </w:tcPr>
          <w:p w14:paraId="0230C5CD" w14:textId="77777777" w:rsidR="00B96F3C" w:rsidRPr="00D574F5" w:rsidRDefault="00B96F3C" w:rsidP="00012E9D">
            <w:pPr>
              <w:adjustRightInd w:val="0"/>
              <w:snapToGrid w:val="0"/>
              <w:jc w:val="center"/>
            </w:pPr>
            <w:r w:rsidRPr="00D574F5">
              <w:t>0.5909</w:t>
            </w:r>
          </w:p>
        </w:tc>
      </w:tr>
      <w:tr w:rsidR="00B96F3C" w14:paraId="60731A4F" w14:textId="77777777" w:rsidTr="00ED1142">
        <w:trPr>
          <w:jc w:val="right"/>
        </w:trPr>
        <w:tc>
          <w:tcPr>
            <w:tcW w:w="803" w:type="dxa"/>
            <w:vMerge/>
            <w:tcBorders>
              <w:top w:val="single" w:sz="8" w:space="0" w:color="auto"/>
              <w:left w:val="nil"/>
              <w:bottom w:val="single" w:sz="8" w:space="0" w:color="auto"/>
              <w:right w:val="nil"/>
            </w:tcBorders>
          </w:tcPr>
          <w:p w14:paraId="21CB39FD" w14:textId="77777777" w:rsidR="00B96F3C" w:rsidRPr="00D574F5" w:rsidRDefault="00B96F3C" w:rsidP="00C97C03">
            <w:pPr>
              <w:adjustRightInd w:val="0"/>
              <w:snapToGrid w:val="0"/>
            </w:pPr>
          </w:p>
        </w:tc>
        <w:tc>
          <w:tcPr>
            <w:tcW w:w="3166" w:type="dxa"/>
            <w:gridSpan w:val="2"/>
            <w:tcBorders>
              <w:top w:val="single" w:sz="4" w:space="0" w:color="auto"/>
              <w:left w:val="nil"/>
              <w:right w:val="nil"/>
            </w:tcBorders>
          </w:tcPr>
          <w:p w14:paraId="0C7C51DD" w14:textId="77777777" w:rsidR="00B96F3C" w:rsidRPr="00D574F5" w:rsidRDefault="00B96F3C" w:rsidP="00E95877">
            <w:pPr>
              <w:adjustRightInd w:val="0"/>
              <w:snapToGrid w:val="0"/>
              <w:jc w:val="center"/>
            </w:pPr>
            <w:r w:rsidRPr="00D574F5">
              <w:t>Scab</w:t>
            </w:r>
          </w:p>
        </w:tc>
        <w:tc>
          <w:tcPr>
            <w:tcW w:w="1418" w:type="dxa"/>
            <w:tcBorders>
              <w:top w:val="single" w:sz="4" w:space="0" w:color="auto"/>
              <w:left w:val="nil"/>
              <w:right w:val="nil"/>
            </w:tcBorders>
          </w:tcPr>
          <w:p w14:paraId="185D528B" w14:textId="77777777" w:rsidR="00B96F3C" w:rsidRPr="00D574F5" w:rsidRDefault="00B96F3C" w:rsidP="00E95877">
            <w:pPr>
              <w:adjustRightInd w:val="0"/>
              <w:snapToGrid w:val="0"/>
              <w:jc w:val="center"/>
            </w:pPr>
            <w:r w:rsidRPr="00D574F5">
              <w:t>9</w:t>
            </w:r>
          </w:p>
        </w:tc>
        <w:tc>
          <w:tcPr>
            <w:tcW w:w="1134" w:type="dxa"/>
            <w:tcBorders>
              <w:top w:val="single" w:sz="4" w:space="0" w:color="auto"/>
              <w:left w:val="nil"/>
              <w:right w:val="nil"/>
            </w:tcBorders>
          </w:tcPr>
          <w:p w14:paraId="4F346E5E" w14:textId="77777777" w:rsidR="00B96F3C" w:rsidRPr="00D574F5" w:rsidRDefault="00B96F3C" w:rsidP="00012E9D">
            <w:pPr>
              <w:adjustRightInd w:val="0"/>
              <w:snapToGrid w:val="0"/>
              <w:jc w:val="center"/>
            </w:pPr>
            <w:r w:rsidRPr="00D574F5">
              <w:t>0.9563</w:t>
            </w:r>
          </w:p>
        </w:tc>
        <w:tc>
          <w:tcPr>
            <w:tcW w:w="992" w:type="dxa"/>
            <w:tcBorders>
              <w:top w:val="single" w:sz="4" w:space="0" w:color="auto"/>
              <w:left w:val="nil"/>
              <w:right w:val="nil"/>
            </w:tcBorders>
          </w:tcPr>
          <w:p w14:paraId="297AFE1E" w14:textId="77777777" w:rsidR="00B96F3C" w:rsidRPr="00D574F5" w:rsidRDefault="00B96F3C" w:rsidP="00012E9D">
            <w:pPr>
              <w:adjustRightInd w:val="0"/>
              <w:snapToGrid w:val="0"/>
              <w:jc w:val="center"/>
            </w:pPr>
            <w:r w:rsidRPr="00D574F5">
              <w:t>0.9457</w:t>
            </w:r>
          </w:p>
        </w:tc>
        <w:tc>
          <w:tcPr>
            <w:tcW w:w="1134" w:type="dxa"/>
            <w:tcBorders>
              <w:top w:val="single" w:sz="4" w:space="0" w:color="auto"/>
              <w:left w:val="nil"/>
              <w:right w:val="nil"/>
            </w:tcBorders>
          </w:tcPr>
          <w:p w14:paraId="6E7382F0" w14:textId="77777777" w:rsidR="00B96F3C" w:rsidRPr="00D574F5" w:rsidRDefault="00B96F3C" w:rsidP="00012E9D">
            <w:pPr>
              <w:adjustRightInd w:val="0"/>
              <w:snapToGrid w:val="0"/>
              <w:jc w:val="center"/>
            </w:pPr>
            <w:r w:rsidRPr="00D574F5">
              <w:t>0.9509</w:t>
            </w:r>
          </w:p>
        </w:tc>
      </w:tr>
      <w:tr w:rsidR="00B96F3C" w14:paraId="31DCAA52" w14:textId="77777777" w:rsidTr="00E95877">
        <w:trPr>
          <w:jc w:val="right"/>
        </w:trPr>
        <w:tc>
          <w:tcPr>
            <w:tcW w:w="803" w:type="dxa"/>
            <w:vMerge/>
            <w:tcBorders>
              <w:left w:val="nil"/>
              <w:bottom w:val="single" w:sz="8" w:space="0" w:color="auto"/>
              <w:right w:val="nil"/>
            </w:tcBorders>
          </w:tcPr>
          <w:p w14:paraId="3AC542E8" w14:textId="77777777" w:rsidR="00B96F3C" w:rsidRPr="00D574F5" w:rsidRDefault="00B96F3C" w:rsidP="00C97C03">
            <w:pPr>
              <w:adjustRightInd w:val="0"/>
              <w:snapToGrid w:val="0"/>
            </w:pPr>
          </w:p>
        </w:tc>
        <w:tc>
          <w:tcPr>
            <w:tcW w:w="3166" w:type="dxa"/>
            <w:gridSpan w:val="2"/>
            <w:tcBorders>
              <w:left w:val="nil"/>
              <w:right w:val="nil"/>
            </w:tcBorders>
          </w:tcPr>
          <w:p w14:paraId="3CA4A1F0" w14:textId="77777777" w:rsidR="00B96F3C" w:rsidRPr="00D574F5" w:rsidRDefault="00B96F3C" w:rsidP="00E95877">
            <w:pPr>
              <w:adjustRightInd w:val="0"/>
              <w:snapToGrid w:val="0"/>
              <w:jc w:val="center"/>
            </w:pPr>
            <w:r w:rsidRPr="00D574F5">
              <w:t>Scab frog eye leaf spot</w:t>
            </w:r>
          </w:p>
        </w:tc>
        <w:tc>
          <w:tcPr>
            <w:tcW w:w="1418" w:type="dxa"/>
            <w:tcBorders>
              <w:left w:val="nil"/>
              <w:right w:val="nil"/>
            </w:tcBorders>
          </w:tcPr>
          <w:p w14:paraId="12E53DFF" w14:textId="77777777" w:rsidR="00B96F3C" w:rsidRPr="00D574F5" w:rsidRDefault="00B96F3C" w:rsidP="00E95877">
            <w:pPr>
              <w:adjustRightInd w:val="0"/>
              <w:snapToGrid w:val="0"/>
              <w:jc w:val="center"/>
            </w:pPr>
            <w:r w:rsidRPr="00D574F5">
              <w:t>10</w:t>
            </w:r>
          </w:p>
        </w:tc>
        <w:tc>
          <w:tcPr>
            <w:tcW w:w="1134" w:type="dxa"/>
            <w:tcBorders>
              <w:left w:val="nil"/>
              <w:right w:val="nil"/>
            </w:tcBorders>
          </w:tcPr>
          <w:p w14:paraId="7F880FE3" w14:textId="77777777" w:rsidR="00B96F3C" w:rsidRPr="00D574F5" w:rsidRDefault="00B96F3C" w:rsidP="00012E9D">
            <w:pPr>
              <w:adjustRightInd w:val="0"/>
              <w:snapToGrid w:val="0"/>
              <w:jc w:val="center"/>
            </w:pPr>
            <w:r w:rsidRPr="00D574F5">
              <w:t>0.6125</w:t>
            </w:r>
          </w:p>
        </w:tc>
        <w:tc>
          <w:tcPr>
            <w:tcW w:w="992" w:type="dxa"/>
            <w:tcBorders>
              <w:left w:val="nil"/>
              <w:right w:val="nil"/>
            </w:tcBorders>
          </w:tcPr>
          <w:p w14:paraId="21D676C5" w14:textId="77777777" w:rsidR="00B96F3C" w:rsidRPr="00D574F5" w:rsidRDefault="00B96F3C" w:rsidP="00012E9D">
            <w:pPr>
              <w:adjustRightInd w:val="0"/>
              <w:snapToGrid w:val="0"/>
              <w:jc w:val="center"/>
            </w:pPr>
            <w:r w:rsidRPr="00D574F5">
              <w:t>0.4117</w:t>
            </w:r>
          </w:p>
        </w:tc>
        <w:tc>
          <w:tcPr>
            <w:tcW w:w="1134" w:type="dxa"/>
            <w:tcBorders>
              <w:left w:val="nil"/>
              <w:right w:val="nil"/>
            </w:tcBorders>
          </w:tcPr>
          <w:p w14:paraId="3B972E6C" w14:textId="77777777" w:rsidR="00B96F3C" w:rsidRPr="00D574F5" w:rsidRDefault="00B96F3C" w:rsidP="00012E9D">
            <w:pPr>
              <w:adjustRightInd w:val="0"/>
              <w:snapToGrid w:val="0"/>
              <w:jc w:val="center"/>
            </w:pPr>
            <w:r w:rsidRPr="00D574F5">
              <w:t>0.4924</w:t>
            </w:r>
          </w:p>
        </w:tc>
      </w:tr>
      <w:tr w:rsidR="00B96F3C" w14:paraId="6C8C9B43" w14:textId="77777777" w:rsidTr="00E95877">
        <w:trPr>
          <w:jc w:val="right"/>
        </w:trPr>
        <w:tc>
          <w:tcPr>
            <w:tcW w:w="803" w:type="dxa"/>
            <w:vMerge/>
            <w:tcBorders>
              <w:left w:val="nil"/>
              <w:bottom w:val="single" w:sz="8" w:space="0" w:color="auto"/>
              <w:right w:val="nil"/>
            </w:tcBorders>
          </w:tcPr>
          <w:p w14:paraId="797ED165"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11340615" w14:textId="77777777" w:rsidR="00B96F3C" w:rsidRPr="00D574F5" w:rsidRDefault="00B96F3C" w:rsidP="00E95877">
            <w:pPr>
              <w:adjustRightInd w:val="0"/>
              <w:snapToGrid w:val="0"/>
              <w:jc w:val="center"/>
            </w:pPr>
            <w:r w:rsidRPr="00D574F5">
              <w:t>Scab frog eye leaf spot complex</w:t>
            </w:r>
          </w:p>
        </w:tc>
        <w:tc>
          <w:tcPr>
            <w:tcW w:w="1418" w:type="dxa"/>
            <w:tcBorders>
              <w:left w:val="nil"/>
              <w:bottom w:val="single" w:sz="4" w:space="0" w:color="auto"/>
              <w:right w:val="nil"/>
            </w:tcBorders>
          </w:tcPr>
          <w:p w14:paraId="13DA06CF" w14:textId="77777777" w:rsidR="00B96F3C" w:rsidRPr="00D574F5" w:rsidRDefault="00B96F3C" w:rsidP="00E95877">
            <w:pPr>
              <w:adjustRightInd w:val="0"/>
              <w:snapToGrid w:val="0"/>
              <w:jc w:val="center"/>
            </w:pPr>
            <w:r w:rsidRPr="00D574F5">
              <w:t>11</w:t>
            </w:r>
          </w:p>
        </w:tc>
        <w:tc>
          <w:tcPr>
            <w:tcW w:w="1134" w:type="dxa"/>
            <w:tcBorders>
              <w:left w:val="nil"/>
              <w:bottom w:val="single" w:sz="4" w:space="0" w:color="auto"/>
              <w:right w:val="nil"/>
            </w:tcBorders>
          </w:tcPr>
          <w:p w14:paraId="2E43E900" w14:textId="77777777" w:rsidR="00B96F3C" w:rsidRPr="00D574F5" w:rsidRDefault="00B96F3C" w:rsidP="00012E9D">
            <w:pPr>
              <w:adjustRightInd w:val="0"/>
              <w:snapToGrid w:val="0"/>
              <w:jc w:val="center"/>
            </w:pPr>
            <w:r w:rsidRPr="00D574F5">
              <w:t>0.8571</w:t>
            </w:r>
          </w:p>
        </w:tc>
        <w:tc>
          <w:tcPr>
            <w:tcW w:w="992" w:type="dxa"/>
            <w:tcBorders>
              <w:left w:val="nil"/>
              <w:bottom w:val="single" w:sz="4" w:space="0" w:color="auto"/>
              <w:right w:val="nil"/>
            </w:tcBorders>
          </w:tcPr>
          <w:p w14:paraId="7E4E6882" w14:textId="77777777" w:rsidR="00B96F3C" w:rsidRPr="00D574F5" w:rsidRDefault="00B96F3C" w:rsidP="00012E9D">
            <w:pPr>
              <w:adjustRightInd w:val="0"/>
              <w:snapToGrid w:val="0"/>
              <w:jc w:val="center"/>
            </w:pPr>
            <w:r w:rsidRPr="00D574F5">
              <w:t>0.15</w:t>
            </w:r>
          </w:p>
        </w:tc>
        <w:tc>
          <w:tcPr>
            <w:tcW w:w="1134" w:type="dxa"/>
            <w:tcBorders>
              <w:left w:val="nil"/>
              <w:bottom w:val="single" w:sz="4" w:space="0" w:color="auto"/>
              <w:right w:val="nil"/>
            </w:tcBorders>
          </w:tcPr>
          <w:p w14:paraId="210C3652" w14:textId="77777777" w:rsidR="00B96F3C" w:rsidRPr="00D574F5" w:rsidRDefault="00B96F3C" w:rsidP="00012E9D">
            <w:pPr>
              <w:adjustRightInd w:val="0"/>
              <w:snapToGrid w:val="0"/>
              <w:jc w:val="center"/>
            </w:pPr>
            <w:r w:rsidRPr="00D574F5">
              <w:t>0.2553</w:t>
            </w:r>
          </w:p>
        </w:tc>
      </w:tr>
      <w:tr w:rsidR="00B96F3C" w14:paraId="6B4E007E" w14:textId="77777777" w:rsidTr="005F624C">
        <w:trPr>
          <w:jc w:val="right"/>
        </w:trPr>
        <w:tc>
          <w:tcPr>
            <w:tcW w:w="803" w:type="dxa"/>
            <w:vMerge/>
            <w:tcBorders>
              <w:left w:val="nil"/>
              <w:bottom w:val="single" w:sz="8" w:space="0" w:color="auto"/>
              <w:right w:val="nil"/>
            </w:tcBorders>
          </w:tcPr>
          <w:p w14:paraId="692D515F" w14:textId="77777777" w:rsidR="00B96F3C" w:rsidRPr="00D574F5" w:rsidRDefault="00B96F3C" w:rsidP="00C97C03">
            <w:pPr>
              <w:adjustRightInd w:val="0"/>
              <w:snapToGrid w:val="0"/>
            </w:pPr>
          </w:p>
        </w:tc>
        <w:tc>
          <w:tcPr>
            <w:tcW w:w="4584" w:type="dxa"/>
            <w:gridSpan w:val="3"/>
            <w:tcBorders>
              <w:left w:val="nil"/>
              <w:bottom w:val="single" w:sz="8" w:space="0" w:color="auto"/>
              <w:right w:val="nil"/>
            </w:tcBorders>
          </w:tcPr>
          <w:p w14:paraId="0A97A96B" w14:textId="77777777" w:rsidR="00B96F3C" w:rsidRPr="00D574F5" w:rsidRDefault="00B96F3C" w:rsidP="00E95877">
            <w:pPr>
              <w:pStyle w:val="HTML"/>
              <w:shd w:val="clear" w:color="auto" w:fill="FFFFFF"/>
              <w:adjustRightInd w:val="0"/>
              <w:snapToGrid w:val="0"/>
              <w:spacing w:line="260" w:lineRule="atLeast"/>
              <w:ind w:firstLineChars="400" w:firstLine="800"/>
              <w:textAlignment w:val="baseline"/>
              <w:rPr>
                <w:rFonts w:ascii="Palatino Linotype" w:hAnsi="Palatino Linotype" w:cs="Times New Roman"/>
                <w:color w:val="000000"/>
                <w:sz w:val="20"/>
                <w:szCs w:val="20"/>
              </w:rPr>
            </w:pPr>
            <w:r w:rsidRPr="00D574F5">
              <w:rPr>
                <w:rFonts w:ascii="Palatino Linotype" w:hAnsi="Palatino Linotype" w:cs="Times New Roman"/>
                <w:color w:val="000000"/>
                <w:sz w:val="20"/>
                <w:szCs w:val="20"/>
              </w:rPr>
              <w:t>Micro-average</w:t>
            </w:r>
          </w:p>
        </w:tc>
        <w:tc>
          <w:tcPr>
            <w:tcW w:w="1134" w:type="dxa"/>
            <w:tcBorders>
              <w:left w:val="nil"/>
              <w:bottom w:val="single" w:sz="8" w:space="0" w:color="auto"/>
              <w:right w:val="nil"/>
            </w:tcBorders>
          </w:tcPr>
          <w:p w14:paraId="774B23AB" w14:textId="77777777" w:rsidR="00B96F3C" w:rsidRPr="00D574F5" w:rsidRDefault="00B96F3C" w:rsidP="00012E9D">
            <w:pPr>
              <w:adjustRightInd w:val="0"/>
              <w:snapToGrid w:val="0"/>
              <w:jc w:val="center"/>
            </w:pPr>
            <w:r w:rsidRPr="00D574F5">
              <w:t>0.9050</w:t>
            </w:r>
          </w:p>
        </w:tc>
        <w:tc>
          <w:tcPr>
            <w:tcW w:w="992" w:type="dxa"/>
            <w:tcBorders>
              <w:left w:val="nil"/>
              <w:bottom w:val="single" w:sz="8" w:space="0" w:color="auto"/>
              <w:right w:val="nil"/>
            </w:tcBorders>
          </w:tcPr>
          <w:p w14:paraId="18A440FF" w14:textId="77777777" w:rsidR="00B96F3C" w:rsidRPr="00D574F5" w:rsidRDefault="00B96F3C" w:rsidP="00012E9D">
            <w:pPr>
              <w:adjustRightInd w:val="0"/>
              <w:snapToGrid w:val="0"/>
              <w:jc w:val="center"/>
            </w:pPr>
            <w:r w:rsidRPr="00D574F5">
              <w:t>0.9050</w:t>
            </w:r>
          </w:p>
        </w:tc>
        <w:tc>
          <w:tcPr>
            <w:tcW w:w="1134" w:type="dxa"/>
            <w:tcBorders>
              <w:left w:val="nil"/>
              <w:bottom w:val="single" w:sz="8" w:space="0" w:color="auto"/>
              <w:right w:val="nil"/>
            </w:tcBorders>
          </w:tcPr>
          <w:p w14:paraId="705E4370" w14:textId="77777777" w:rsidR="00B96F3C" w:rsidRPr="00D574F5" w:rsidRDefault="00B96F3C" w:rsidP="00012E9D">
            <w:pPr>
              <w:adjustRightInd w:val="0"/>
              <w:snapToGrid w:val="0"/>
              <w:jc w:val="center"/>
            </w:pPr>
            <w:r w:rsidRPr="00D574F5">
              <w:t>0.9050</w:t>
            </w:r>
          </w:p>
        </w:tc>
      </w:tr>
    </w:tbl>
    <w:p w14:paraId="279C818C" w14:textId="77777777" w:rsidR="00B96F3C" w:rsidRPr="00AA0CDE" w:rsidRDefault="00B96F3C" w:rsidP="009D4269">
      <w:pPr>
        <w:adjustRightInd w:val="0"/>
        <w:snapToGrid w:val="0"/>
        <w:spacing w:line="228" w:lineRule="auto"/>
        <w:ind w:left="2608" w:firstLine="425"/>
        <w:rPr>
          <w:shd w:val="clear" w:color="auto" w:fill="FFFFFF"/>
        </w:rPr>
      </w:pPr>
      <w:r w:rsidRPr="00AA0CDE">
        <w:t>On the PlantVillage dataset, the FoldNet model achieves 99.84% accuracy, and as observed from the confusion matrix shown in Figure 9, the proposed FoldNet method has fewer false positives and false negatives on the PlantVillage dataset, and only 17 images in this dataset are misclassified.</w:t>
      </w:r>
      <w:r w:rsidRPr="00AA0CDE">
        <w:rPr>
          <w:rFonts w:cs="Helvetica"/>
          <w:shd w:val="clear" w:color="auto" w:fill="FFFFFF"/>
        </w:rPr>
        <w:t xml:space="preserve"> </w:t>
      </w:r>
      <w:r w:rsidRPr="00AA0CDE">
        <w:rPr>
          <w:shd w:val="clear" w:color="auto" w:fill="FFFFFF"/>
        </w:rPr>
        <w:t>After quantitatively analyzing these 17 images, we find three interesting points need to be noted:</w:t>
      </w:r>
      <w:r w:rsidRPr="00AA0CDE">
        <w:rPr>
          <w:rFonts w:cs="Helvetica"/>
          <w:shd w:val="clear" w:color="auto" w:fill="FFFFFF"/>
        </w:rPr>
        <w:t xml:space="preserve"> </w:t>
      </w:r>
      <w:r w:rsidRPr="00AA0CDE">
        <w:rPr>
          <w:shd w:val="clear" w:color="auto" w:fill="FFFFFF"/>
        </w:rPr>
        <w:t>First, compared to incorrect classification within the same species, incorrect classification across species is very rare. Only 5 images are incorrectly identified as images of different plant species, as shown in Figure 10, while the other 12 images are identified correctly as to their species,</w:t>
      </w:r>
      <w:r w:rsidRPr="00AA0CDE">
        <w:t xml:space="preserve"> </w:t>
      </w:r>
      <w:r w:rsidRPr="00AA0CDE">
        <w:rPr>
          <w:shd w:val="clear" w:color="auto" w:fill="FFFFFF"/>
        </w:rPr>
        <w:t>as shown in Figure 11, even though incorrectly as to their disease status. This reflects the robustness of the FoldNet model, which can correctly predict the species of an image even if its prediction of the image's disease status is wrong.</w:t>
      </w:r>
      <w:r w:rsidRPr="00AA0CDE">
        <w:rPr>
          <w:rFonts w:cs="Helvetica"/>
          <w:shd w:val="clear" w:color="auto" w:fill="FFFFFF"/>
        </w:rPr>
        <w:t xml:space="preserve"> </w:t>
      </w:r>
      <w:r w:rsidRPr="00AA0CDE">
        <w:rPr>
          <w:shd w:val="clear" w:color="auto" w:fill="FFFFFF"/>
        </w:rPr>
        <w:t xml:space="preserve">Second, the 12 images that are incorrectly classified within the same species belong to two species, </w:t>
      </w:r>
      <w:proofErr w:type="gramStart"/>
      <w:r w:rsidRPr="00AA0CDE">
        <w:rPr>
          <w:shd w:val="clear" w:color="auto" w:fill="FFFFFF"/>
        </w:rPr>
        <w:t>corn</w:t>
      </w:r>
      <w:proofErr w:type="gramEnd"/>
      <w:r w:rsidRPr="00AA0CDE">
        <w:rPr>
          <w:shd w:val="clear" w:color="auto" w:fill="FFFFFF"/>
        </w:rPr>
        <w:t xml:space="preserve"> and tomato, rather than uniformly distributed in all the 14 species. 4 of the 12 images belong to corn, and the other 8 images belong to tomato. This reflects the complexity of the images of corn and tomato.</w:t>
      </w:r>
      <w:r w:rsidRPr="00AA0CDE">
        <w:rPr>
          <w:rFonts w:cs="Helvetica"/>
          <w:shd w:val="clear" w:color="auto" w:fill="FFFFFF"/>
        </w:rPr>
        <w:t xml:space="preserve"> </w:t>
      </w:r>
      <w:r w:rsidRPr="00AA0CDE">
        <w:rPr>
          <w:shd w:val="clear" w:color="auto" w:fill="FFFFFF"/>
        </w:rPr>
        <w:t xml:space="preserve">Third, in the 17 images that are classified incorrectly, several images are wrong in ground truth or captured in an extreme situation. For example, the first 'Cherry Healthy' image is </w:t>
      </w:r>
      <w:proofErr w:type="gramStart"/>
      <w:r w:rsidRPr="00AA0CDE">
        <w:rPr>
          <w:shd w:val="clear" w:color="auto" w:fill="FFFFFF"/>
        </w:rPr>
        <w:t>actually field</w:t>
      </w:r>
      <w:proofErr w:type="gramEnd"/>
      <w:r w:rsidRPr="00AA0CDE">
        <w:rPr>
          <w:shd w:val="clear" w:color="auto" w:fill="FFFFFF"/>
        </w:rPr>
        <w:t xml:space="preserve"> background; two "Tomato Late Blight" images have a very small foreground and a very large background.</w:t>
      </w:r>
    </w:p>
    <w:p w14:paraId="372194D1" w14:textId="6EC9EB06" w:rsidR="00B96F3C" w:rsidRPr="00B96F3C" w:rsidRDefault="00B96F3C" w:rsidP="00A21BBB">
      <w:pPr>
        <w:pStyle w:val="MDPI31text"/>
        <w:ind w:left="0" w:firstLine="0"/>
        <w:jc w:val="right"/>
        <w:rPr>
          <w:rFonts w:eastAsiaTheme="minorEastAsia"/>
          <w:lang w:eastAsia="zh-CN"/>
        </w:rPr>
      </w:pPr>
      <w:ins w:id="2" w:author="Wenfeng Feng" w:date="2023-05-24T15:44:00Z">
        <w:r>
          <w:rPr>
            <w:rFonts w:ascii="Times New Roman" w:eastAsia="宋体" w:hAnsi="Times New Roman"/>
            <w:noProof/>
            <w:sz w:val="24"/>
            <w:szCs w:val="24"/>
            <w:lang w:eastAsia="zh-CN" w:bidi="ar-SA"/>
          </w:rPr>
          <w:lastRenderedPageBreak/>
          <w:drawing>
            <wp:inline distT="0" distB="0" distL="0" distR="0" wp14:anchorId="534A3858" wp14:editId="0B26CB22">
              <wp:extent cx="5661660" cy="5661660"/>
              <wp:effectExtent l="0" t="0" r="0" b="0"/>
              <wp:docPr id="1579478577" name="图片 15794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usion.PNG"/>
                      <pic:cNvPicPr/>
                    </pic:nvPicPr>
                    <pic:blipFill>
                      <a:blip r:embed="rId22">
                        <a:extLst>
                          <a:ext uri="{28A0092B-C50C-407E-A947-70E740481C1C}">
                            <a14:useLocalDpi xmlns:a14="http://schemas.microsoft.com/office/drawing/2010/main" val="0"/>
                          </a:ext>
                        </a:extLst>
                      </a:blip>
                      <a:stretch>
                        <a:fillRect/>
                      </a:stretch>
                    </pic:blipFill>
                    <pic:spPr>
                      <a:xfrm>
                        <a:off x="0" y="0"/>
                        <a:ext cx="5662150" cy="5662150"/>
                      </a:xfrm>
                      <a:prstGeom prst="rect">
                        <a:avLst/>
                      </a:prstGeom>
                    </pic:spPr>
                  </pic:pic>
                </a:graphicData>
              </a:graphic>
            </wp:inline>
          </w:drawing>
        </w:r>
      </w:ins>
    </w:p>
    <w:p w14:paraId="78DDA1C8" w14:textId="77777777" w:rsidR="00B96F3C" w:rsidRPr="00AA0CDE" w:rsidRDefault="00B96F3C" w:rsidP="00A21BBB">
      <w:pPr>
        <w:adjustRightInd w:val="0"/>
        <w:snapToGrid w:val="0"/>
        <w:spacing w:before="120" w:after="240" w:line="228" w:lineRule="auto"/>
        <w:ind w:left="2608"/>
        <w:jc w:val="center"/>
        <w:rPr>
          <w:sz w:val="18"/>
          <w:szCs w:val="18"/>
        </w:rPr>
      </w:pPr>
      <w:r w:rsidRPr="00AA0CDE">
        <w:rPr>
          <w:b/>
          <w:sz w:val="18"/>
          <w:szCs w:val="18"/>
        </w:rPr>
        <w:t>Fig 9.</w:t>
      </w:r>
      <w:r w:rsidRPr="00AA0CDE">
        <w:rPr>
          <w:sz w:val="18"/>
          <w:szCs w:val="18"/>
        </w:rPr>
        <w:t xml:space="preserve"> Confusion matrix of FoldNet for the PlantVillage.</w:t>
      </w:r>
    </w:p>
    <w:p w14:paraId="2F8AB1F5" w14:textId="00839563" w:rsidR="00A43025" w:rsidRPr="00B96F3C" w:rsidRDefault="00B96F3C" w:rsidP="00A21BBB">
      <w:pPr>
        <w:pStyle w:val="MDPI31text"/>
        <w:ind w:firstLine="0"/>
        <w:jc w:val="left"/>
      </w:pPr>
      <w:ins w:id="3" w:author="Wenfeng Feng" w:date="2023-05-24T15:44:00Z">
        <w:r>
          <w:rPr>
            <w:rFonts w:ascii="Times New Roman" w:eastAsia="宋体" w:hAnsi="Times New Roman"/>
            <w:noProof/>
            <w:sz w:val="24"/>
            <w:szCs w:val="24"/>
            <w:lang w:eastAsia="zh-CN" w:bidi="ar-SA"/>
          </w:rPr>
          <w:drawing>
            <wp:inline distT="0" distB="0" distL="0" distR="0" wp14:anchorId="5306AB1D" wp14:editId="10FA9AFC">
              <wp:extent cx="5056094" cy="1106059"/>
              <wp:effectExtent l="0" t="0" r="0" b="0"/>
              <wp:docPr id="678789516" name="图片 67878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village_error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0265" cy="1111347"/>
                      </a:xfrm>
                      <a:prstGeom prst="rect">
                        <a:avLst/>
                      </a:prstGeom>
                    </pic:spPr>
                  </pic:pic>
                </a:graphicData>
              </a:graphic>
            </wp:inline>
          </w:drawing>
        </w:r>
      </w:ins>
    </w:p>
    <w:p w14:paraId="079B0441" w14:textId="77777777" w:rsidR="00B96F3C" w:rsidRPr="00AA0CDE" w:rsidRDefault="00B96F3C" w:rsidP="00A21BBB">
      <w:pPr>
        <w:adjustRightInd w:val="0"/>
        <w:snapToGrid w:val="0"/>
        <w:spacing w:before="120" w:after="240" w:line="228" w:lineRule="auto"/>
        <w:ind w:left="2608"/>
        <w:rPr>
          <w:sz w:val="18"/>
          <w:szCs w:val="18"/>
          <w:shd w:val="clear" w:color="auto" w:fill="FFFFFF"/>
        </w:rPr>
      </w:pPr>
      <w:r w:rsidRPr="00AA0CDE">
        <w:rPr>
          <w:b/>
          <w:sz w:val="18"/>
          <w:szCs w:val="18"/>
        </w:rPr>
        <w:t>Fig 10.</w:t>
      </w:r>
      <w:r w:rsidRPr="00AA0CDE">
        <w:rPr>
          <w:rFonts w:cs="Arial"/>
          <w:color w:val="31333F"/>
          <w:sz w:val="18"/>
          <w:szCs w:val="18"/>
          <w:shd w:val="clear" w:color="auto" w:fill="FFFFFF"/>
        </w:rPr>
        <w:t xml:space="preserve"> </w:t>
      </w:r>
      <w:r w:rsidRPr="00AA0CDE">
        <w:rPr>
          <w:color w:val="000000" w:themeColor="text1"/>
          <w:sz w:val="18"/>
          <w:szCs w:val="18"/>
          <w:shd w:val="clear" w:color="auto" w:fill="FFFFFF"/>
        </w:rPr>
        <w:t xml:space="preserve">the 5 images that are incorrectly predicted as images of other plant species. (a) </w:t>
      </w:r>
      <w:r w:rsidRPr="00AA0CDE">
        <w:rPr>
          <w:sz w:val="18"/>
          <w:szCs w:val="18"/>
          <w:shd w:val="clear" w:color="auto" w:fill="FFFFFF"/>
        </w:rPr>
        <w:t>Actual: Cherry Healthy, Predicted: Soybean Healthy;(</w:t>
      </w:r>
      <w:proofErr w:type="gramStart"/>
      <w:r w:rsidRPr="00AA0CDE">
        <w:rPr>
          <w:sz w:val="18"/>
          <w:szCs w:val="18"/>
          <w:shd w:val="clear" w:color="auto" w:fill="FFFFFF"/>
        </w:rPr>
        <w:t>b)Actual</w:t>
      </w:r>
      <w:proofErr w:type="gramEnd"/>
      <w:r w:rsidRPr="00AA0CDE">
        <w:rPr>
          <w:sz w:val="18"/>
          <w:szCs w:val="18"/>
          <w:shd w:val="clear" w:color="auto" w:fill="FFFFFF"/>
        </w:rPr>
        <w:t xml:space="preserve"> : Cherry Healthy, Predicted: Strawberry Leaf Scorch;(c)</w:t>
      </w:r>
      <w:r w:rsidRPr="00AA0CDE">
        <w:rPr>
          <w:rFonts w:cs="Arial"/>
          <w:sz w:val="18"/>
          <w:szCs w:val="18"/>
          <w:shd w:val="clear" w:color="auto" w:fill="FFFFFF"/>
        </w:rPr>
        <w:t xml:space="preserve"> </w:t>
      </w:r>
      <w:r w:rsidRPr="00AA0CDE">
        <w:rPr>
          <w:sz w:val="18"/>
          <w:szCs w:val="18"/>
          <w:shd w:val="clear" w:color="auto" w:fill="FFFFFF"/>
        </w:rPr>
        <w:t xml:space="preserve">Actual : Orange Citrus Greening, Predicted: Tomato Late Blight;(d)Actual: Tomato Early Blight, Predicted:  </w:t>
      </w:r>
      <w:proofErr w:type="spellStart"/>
      <w:r w:rsidRPr="00AA0CDE">
        <w:rPr>
          <w:sz w:val="18"/>
          <w:szCs w:val="18"/>
          <w:shd w:val="clear" w:color="auto" w:fill="FFFFFF"/>
        </w:rPr>
        <w:t>BellPepper</w:t>
      </w:r>
      <w:proofErr w:type="spellEnd"/>
      <w:r w:rsidRPr="00AA0CDE">
        <w:rPr>
          <w:sz w:val="18"/>
          <w:szCs w:val="18"/>
          <w:shd w:val="clear" w:color="auto" w:fill="FFFFFF"/>
        </w:rPr>
        <w:t xml:space="preserve"> Bacterial Spot; (e)Actual: Tomato Yellow Leaf Curl, Predicted: Squash Powdery Mildew.</w:t>
      </w:r>
    </w:p>
    <w:p w14:paraId="56CDE108" w14:textId="0FECF4D4" w:rsidR="00A43025" w:rsidRPr="00B96F3C" w:rsidRDefault="00B96F3C" w:rsidP="00B64BED">
      <w:pPr>
        <w:pStyle w:val="MDPI31text"/>
        <w:ind w:firstLine="0"/>
        <w:jc w:val="center"/>
      </w:pPr>
      <w:ins w:id="4" w:author="Wenfeng Feng" w:date="2023-05-24T15:44:00Z">
        <w:r>
          <w:rPr>
            <w:rFonts w:ascii="Times New Roman" w:eastAsia="宋体" w:hAnsi="Times New Roman"/>
            <w:noProof/>
            <w:sz w:val="24"/>
            <w:szCs w:val="24"/>
            <w:lang w:eastAsia="zh-CN" w:bidi="ar-SA"/>
          </w:rPr>
          <w:lastRenderedPageBreak/>
          <w:drawing>
            <wp:inline distT="0" distB="0" distL="0" distR="0" wp14:anchorId="107920D7" wp14:editId="11ED97F3">
              <wp:extent cx="4781228" cy="3357682"/>
              <wp:effectExtent l="0" t="0" r="635" b="0"/>
              <wp:docPr id="256854004" name="图片 25685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tvillage_error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0013" cy="3370874"/>
                      </a:xfrm>
                      <a:prstGeom prst="rect">
                        <a:avLst/>
                      </a:prstGeom>
                    </pic:spPr>
                  </pic:pic>
                </a:graphicData>
              </a:graphic>
            </wp:inline>
          </w:drawing>
        </w:r>
      </w:ins>
    </w:p>
    <w:p w14:paraId="3146DB51" w14:textId="77777777" w:rsidR="00B96F3C" w:rsidRPr="00AA0CDE" w:rsidRDefault="00B96F3C" w:rsidP="00A21BBB">
      <w:pPr>
        <w:adjustRightInd w:val="0"/>
        <w:snapToGrid w:val="0"/>
        <w:spacing w:before="120" w:after="240" w:line="228" w:lineRule="auto"/>
        <w:ind w:left="2608"/>
        <w:rPr>
          <w:sz w:val="18"/>
          <w:szCs w:val="18"/>
        </w:rPr>
      </w:pPr>
      <w:r w:rsidRPr="00AA0CDE">
        <w:rPr>
          <w:b/>
          <w:sz w:val="18"/>
          <w:szCs w:val="18"/>
        </w:rPr>
        <w:t>Fig 11.</w:t>
      </w:r>
      <w:r w:rsidRPr="00AA0CDE">
        <w:rPr>
          <w:sz w:val="18"/>
          <w:szCs w:val="18"/>
        </w:rPr>
        <w:t xml:space="preserve"> the 12 images that correctly predicted species, but incorrectly predicted disease state.(a)</w:t>
      </w:r>
      <w:r w:rsidRPr="00AA0CDE">
        <w:rPr>
          <w:sz w:val="18"/>
          <w:szCs w:val="18"/>
          <w:shd w:val="clear" w:color="auto" w:fill="FFFFFF"/>
        </w:rPr>
        <w:t xml:space="preserve"> Actual : Corn </w:t>
      </w:r>
      <w:proofErr w:type="spellStart"/>
      <w:r w:rsidRPr="00AA0CDE">
        <w:rPr>
          <w:sz w:val="18"/>
          <w:szCs w:val="18"/>
          <w:shd w:val="clear" w:color="auto" w:fill="FFFFFF"/>
        </w:rPr>
        <w:t>Cercospora</w:t>
      </w:r>
      <w:proofErr w:type="spellEnd"/>
      <w:r w:rsidRPr="00AA0CDE">
        <w:rPr>
          <w:sz w:val="18"/>
          <w:szCs w:val="18"/>
          <w:shd w:val="clear" w:color="auto" w:fill="FFFFFF"/>
        </w:rPr>
        <w:t xml:space="preserve"> Leaf Spot, Predicted: Corn Northern Leaf Blight.(b)Actual : Corn Common Rust, Predicted: Corn </w:t>
      </w:r>
      <w:proofErr w:type="spellStart"/>
      <w:r w:rsidRPr="00AA0CDE">
        <w:rPr>
          <w:sz w:val="18"/>
          <w:szCs w:val="18"/>
          <w:shd w:val="clear" w:color="auto" w:fill="FFFFFF"/>
        </w:rPr>
        <w:t>Cercospora</w:t>
      </w:r>
      <w:proofErr w:type="spellEnd"/>
      <w:r w:rsidRPr="00AA0CDE">
        <w:rPr>
          <w:sz w:val="18"/>
          <w:szCs w:val="18"/>
          <w:shd w:val="clear" w:color="auto" w:fill="FFFFFF"/>
        </w:rPr>
        <w:t xml:space="preserve"> Leaf Spot.(c)Actual : Corn Northern Leaf Blight, Predicted: Corn </w:t>
      </w:r>
      <w:proofErr w:type="spellStart"/>
      <w:r w:rsidRPr="00AA0CDE">
        <w:rPr>
          <w:sz w:val="18"/>
          <w:szCs w:val="18"/>
          <w:shd w:val="clear" w:color="auto" w:fill="FFFFFF"/>
        </w:rPr>
        <w:t>Cercospora</w:t>
      </w:r>
      <w:proofErr w:type="spellEnd"/>
      <w:r w:rsidRPr="00AA0CDE">
        <w:rPr>
          <w:sz w:val="18"/>
          <w:szCs w:val="18"/>
          <w:shd w:val="clear" w:color="auto" w:fill="FFFFFF"/>
        </w:rPr>
        <w:t xml:space="preserve"> Leaf Spot.(d)Actual : Corn Northern Leaf Blight, Predicted: Corn </w:t>
      </w:r>
      <w:proofErr w:type="spellStart"/>
      <w:r w:rsidRPr="00AA0CDE">
        <w:rPr>
          <w:sz w:val="18"/>
          <w:szCs w:val="18"/>
          <w:shd w:val="clear" w:color="auto" w:fill="FFFFFF"/>
        </w:rPr>
        <w:t>Cercospora</w:t>
      </w:r>
      <w:proofErr w:type="spellEnd"/>
      <w:r w:rsidRPr="00AA0CDE">
        <w:rPr>
          <w:sz w:val="18"/>
          <w:szCs w:val="18"/>
          <w:shd w:val="clear" w:color="auto" w:fill="FFFFFF"/>
        </w:rPr>
        <w:t xml:space="preserve"> Leaf Spot;(e)Actual : Tomato Yellow Leaf Curl, Predicted: Tomato Late Blight; (f)Actual : Tomato Yellow Leaf Curl, Predicted: Tomato Bacterial Spot;(g)Actual : Tomato Early Blight, Predicted: Tomato Spider Mites;(h)Actual : Tomato Early Blight, Predicted: Tomato Septoria Leaf Spot; (</w:t>
      </w:r>
      <w:proofErr w:type="spellStart"/>
      <w:r w:rsidRPr="00AA0CDE">
        <w:rPr>
          <w:sz w:val="18"/>
          <w:szCs w:val="18"/>
          <w:shd w:val="clear" w:color="auto" w:fill="FFFFFF"/>
        </w:rPr>
        <w:t>i</w:t>
      </w:r>
      <w:proofErr w:type="spellEnd"/>
      <w:r w:rsidRPr="00AA0CDE">
        <w:rPr>
          <w:sz w:val="18"/>
          <w:szCs w:val="18"/>
          <w:shd w:val="clear" w:color="auto" w:fill="FFFFFF"/>
        </w:rPr>
        <w:t>) Actual : Tomato Late Blight, Predicted: Tomato Bacterial Spot;(j)Actual :Tomato Late Blight, Predicted: Tomato Early Blight;(k)Actual : Tomato Late Blight, Predicted: Tomato Healthy;(l) Actual : Tomato Target Spot, Predicted: Tomato Spider Mites.</w:t>
      </w:r>
    </w:p>
    <w:p w14:paraId="67825575" w14:textId="77777777" w:rsidR="00B96F3C" w:rsidRPr="00AA0CDE" w:rsidRDefault="00B96F3C" w:rsidP="009D4269">
      <w:pPr>
        <w:adjustRightInd w:val="0"/>
        <w:snapToGrid w:val="0"/>
        <w:spacing w:line="228" w:lineRule="auto"/>
        <w:ind w:left="2608" w:firstLine="425"/>
      </w:pPr>
      <w:r w:rsidRPr="00AA0CDE">
        <w:t>On the FGVC8 dataset, the FoldNet model achieved an accuracy of 90.49%. From the observation of the confusion matrix shown in Figure 12, we can obviously see that the proposed FoldNet method has good overall classification performance for the 12 classes in this dataset, but there are still some misclassified samples. Through comparative analysis, firstly, we found that most of the misclassified samples were exhibiting similar epigenetic characteristics, and secondly, there were multiple different types of diseases in the complex class of leaf diseases, and these diseases were difficult to distinguish from those in other classes because of their similarity. Figure 13 shows some of the misclassified samples.</w:t>
      </w:r>
    </w:p>
    <w:p w14:paraId="2F6000D6" w14:textId="4492F67C" w:rsidR="00A43025" w:rsidRPr="00B96F3C" w:rsidRDefault="00B96F3C" w:rsidP="004165F3">
      <w:pPr>
        <w:pStyle w:val="MDPI31text"/>
        <w:jc w:val="left"/>
      </w:pPr>
      <w:ins w:id="5" w:author="Wenfeng Feng" w:date="2023-05-24T15:45:00Z">
        <w:r>
          <w:rPr>
            <w:rFonts w:ascii="Times New Roman" w:eastAsia="宋体" w:hAnsi="Times New Roman"/>
            <w:noProof/>
            <w:sz w:val="24"/>
            <w:szCs w:val="24"/>
            <w:lang w:eastAsia="zh-CN" w:bidi="ar-SA"/>
          </w:rPr>
          <w:lastRenderedPageBreak/>
          <w:drawing>
            <wp:inline distT="0" distB="0" distL="0" distR="0" wp14:anchorId="5506C9D0" wp14:editId="42123A1B">
              <wp:extent cx="4080222" cy="3966792"/>
              <wp:effectExtent l="0" t="0" r="0" b="0"/>
              <wp:docPr id="149851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5634" name="图片 1498515634"/>
                      <pic:cNvPicPr/>
                    </pic:nvPicPr>
                    <pic:blipFill>
                      <a:blip r:embed="rId25">
                        <a:extLst>
                          <a:ext uri="{28A0092B-C50C-407E-A947-70E740481C1C}">
                            <a14:useLocalDpi xmlns:a14="http://schemas.microsoft.com/office/drawing/2010/main" val="0"/>
                          </a:ext>
                        </a:extLst>
                      </a:blip>
                      <a:stretch>
                        <a:fillRect/>
                      </a:stretch>
                    </pic:blipFill>
                    <pic:spPr>
                      <a:xfrm>
                        <a:off x="0" y="0"/>
                        <a:ext cx="4086538" cy="3972933"/>
                      </a:xfrm>
                      <a:prstGeom prst="rect">
                        <a:avLst/>
                      </a:prstGeom>
                    </pic:spPr>
                  </pic:pic>
                </a:graphicData>
              </a:graphic>
            </wp:inline>
          </w:drawing>
        </w:r>
      </w:ins>
    </w:p>
    <w:p w14:paraId="3DCE4873" w14:textId="587BBA4B" w:rsidR="00B96F3C" w:rsidRPr="00AA0CDE" w:rsidRDefault="00B96F3C" w:rsidP="004165F3">
      <w:pPr>
        <w:adjustRightInd w:val="0"/>
        <w:snapToGrid w:val="0"/>
        <w:spacing w:before="120" w:after="240" w:line="228" w:lineRule="auto"/>
        <w:ind w:left="2608"/>
        <w:rPr>
          <w:sz w:val="18"/>
          <w:szCs w:val="18"/>
        </w:rPr>
      </w:pPr>
      <w:r w:rsidRPr="00AA0CDE">
        <w:rPr>
          <w:b/>
          <w:sz w:val="18"/>
          <w:szCs w:val="18"/>
        </w:rPr>
        <w:t>Fig 12.</w:t>
      </w:r>
      <w:r w:rsidRPr="00AA0CDE">
        <w:rPr>
          <w:sz w:val="18"/>
          <w:szCs w:val="18"/>
        </w:rPr>
        <w:t xml:space="preserve"> Confusion matrix of FoldNet for the FGVC8.</w:t>
      </w:r>
    </w:p>
    <w:p w14:paraId="1DA6A57E" w14:textId="49B74A86" w:rsidR="00B96F3C" w:rsidRDefault="00B96F3C" w:rsidP="004165F3">
      <w:pPr>
        <w:adjustRightInd w:val="0"/>
        <w:snapToGrid w:val="0"/>
        <w:spacing w:line="228" w:lineRule="auto"/>
        <w:ind w:left="2608"/>
        <w:jc w:val="left"/>
        <w:rPr>
          <w:rFonts w:ascii="Times New Roman" w:hAnsi="Times New Roman"/>
          <w:sz w:val="24"/>
          <w:szCs w:val="24"/>
        </w:rPr>
      </w:pPr>
      <w:r>
        <w:rPr>
          <w:rFonts w:ascii="Times New Roman" w:hAnsi="Times New Roman" w:hint="eastAsia"/>
          <w:color w:val="FF0000"/>
          <w:sz w:val="24"/>
          <w:szCs w:val="24"/>
        </w:rPr>
        <w:drawing>
          <wp:inline distT="0" distB="0" distL="0" distR="0" wp14:anchorId="17B2C069" wp14:editId="0E174964">
            <wp:extent cx="4952851" cy="1137180"/>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vc8_error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0371" cy="1173347"/>
                    </a:xfrm>
                    <a:prstGeom prst="rect">
                      <a:avLst/>
                    </a:prstGeom>
                  </pic:spPr>
                </pic:pic>
              </a:graphicData>
            </a:graphic>
          </wp:inline>
        </w:drawing>
      </w:r>
    </w:p>
    <w:p w14:paraId="67021AEC" w14:textId="723C667F" w:rsidR="00B96F3C" w:rsidRPr="00FF2A58" w:rsidRDefault="00B96F3C" w:rsidP="004165F3">
      <w:pPr>
        <w:adjustRightInd w:val="0"/>
        <w:snapToGrid w:val="0"/>
        <w:spacing w:before="120" w:after="240" w:line="228" w:lineRule="auto"/>
        <w:ind w:left="2608"/>
        <w:rPr>
          <w:color w:val="000000" w:themeColor="text1"/>
          <w:sz w:val="18"/>
          <w:szCs w:val="18"/>
        </w:rPr>
      </w:pPr>
      <w:r w:rsidRPr="00FF2A58">
        <w:rPr>
          <w:b/>
          <w:color w:val="000000" w:themeColor="text1"/>
          <w:sz w:val="18"/>
          <w:szCs w:val="18"/>
        </w:rPr>
        <w:t>Fig 13.</w:t>
      </w:r>
      <w:r w:rsidRPr="00FF2A58">
        <w:rPr>
          <w:color w:val="000000" w:themeColor="text1"/>
          <w:sz w:val="18"/>
          <w:szCs w:val="18"/>
        </w:rPr>
        <w:t xml:space="preserve"> 4 example graphs of incorrectly predicted disease states. (a) Actual:</w:t>
      </w:r>
      <w:r w:rsidRPr="00FF2A58">
        <w:rPr>
          <w:sz w:val="18"/>
          <w:szCs w:val="18"/>
        </w:rPr>
        <w:t xml:space="preserve"> </w:t>
      </w:r>
      <w:r w:rsidRPr="00FF2A58">
        <w:rPr>
          <w:color w:val="000000" w:themeColor="text1"/>
          <w:sz w:val="18"/>
          <w:szCs w:val="18"/>
        </w:rPr>
        <w:t>Powdery mildew, Predicted:</w:t>
      </w:r>
      <w:r w:rsidRPr="00FF2A58">
        <w:rPr>
          <w:sz w:val="18"/>
          <w:szCs w:val="18"/>
        </w:rPr>
        <w:t xml:space="preserve"> </w:t>
      </w:r>
      <w:r w:rsidRPr="00FF2A58">
        <w:rPr>
          <w:color w:val="000000" w:themeColor="text1"/>
          <w:sz w:val="18"/>
          <w:szCs w:val="18"/>
        </w:rPr>
        <w:t>Healthy; (b)Actual:</w:t>
      </w:r>
      <w:r w:rsidRPr="00FF2A58">
        <w:rPr>
          <w:sz w:val="18"/>
          <w:szCs w:val="18"/>
        </w:rPr>
        <w:t xml:space="preserve"> </w:t>
      </w:r>
      <w:proofErr w:type="gramStart"/>
      <w:r w:rsidRPr="00FF2A58">
        <w:rPr>
          <w:color w:val="000000" w:themeColor="text1"/>
          <w:sz w:val="18"/>
          <w:szCs w:val="18"/>
        </w:rPr>
        <w:t>Rust ,</w:t>
      </w:r>
      <w:proofErr w:type="gramEnd"/>
      <w:r w:rsidRPr="00FF2A58">
        <w:rPr>
          <w:color w:val="000000" w:themeColor="text1"/>
          <w:sz w:val="18"/>
          <w:szCs w:val="18"/>
        </w:rPr>
        <w:t xml:space="preserve"> Predicted:</w:t>
      </w:r>
      <w:r w:rsidRPr="00FF2A58">
        <w:rPr>
          <w:sz w:val="18"/>
          <w:szCs w:val="18"/>
        </w:rPr>
        <w:t xml:space="preserve"> </w:t>
      </w:r>
      <w:r w:rsidRPr="00FF2A58">
        <w:rPr>
          <w:color w:val="000000" w:themeColor="text1"/>
          <w:sz w:val="18"/>
          <w:szCs w:val="18"/>
        </w:rPr>
        <w:t>Healthy; (c)Actual:</w:t>
      </w:r>
      <w:r w:rsidRPr="00FF2A58">
        <w:rPr>
          <w:sz w:val="18"/>
          <w:szCs w:val="18"/>
        </w:rPr>
        <w:t xml:space="preserve"> </w:t>
      </w:r>
      <w:r w:rsidRPr="00FF2A58">
        <w:rPr>
          <w:color w:val="000000" w:themeColor="text1"/>
          <w:sz w:val="18"/>
          <w:szCs w:val="18"/>
        </w:rPr>
        <w:t>Rust frog eye leaf spot, Predicted: Complex; (d)Actual:</w:t>
      </w:r>
      <w:r w:rsidRPr="00FF2A58">
        <w:rPr>
          <w:sz w:val="18"/>
          <w:szCs w:val="18"/>
        </w:rPr>
        <w:t xml:space="preserve"> </w:t>
      </w:r>
      <w:r w:rsidRPr="00FF2A58">
        <w:rPr>
          <w:color w:val="000000" w:themeColor="text1"/>
          <w:sz w:val="18"/>
          <w:szCs w:val="18"/>
        </w:rPr>
        <w:t>Scab frog eye leaf</w:t>
      </w:r>
      <w:r w:rsidR="004165F3">
        <w:rPr>
          <w:color w:val="000000" w:themeColor="text1"/>
          <w:sz w:val="18"/>
          <w:szCs w:val="18"/>
        </w:rPr>
        <w:t xml:space="preserve"> spot complex , Predicted: Scab.</w:t>
      </w:r>
    </w:p>
    <w:p w14:paraId="7A821A59" w14:textId="3A7B1478" w:rsidR="00A43025" w:rsidRPr="001545A8" w:rsidRDefault="00B96F3C" w:rsidP="00F377B0">
      <w:pPr>
        <w:pStyle w:val="MDPI31text"/>
        <w:spacing w:before="240" w:after="60"/>
        <w:ind w:firstLine="0"/>
        <w:outlineLvl w:val="2"/>
        <w:rPr>
          <w:spacing w:val="15"/>
          <w:szCs w:val="20"/>
        </w:rPr>
      </w:pPr>
      <w:r w:rsidRPr="001545A8">
        <w:rPr>
          <w:szCs w:val="20"/>
        </w:rPr>
        <w:t>3.3.3.</w:t>
      </w:r>
      <w:r w:rsidRPr="001545A8">
        <w:rPr>
          <w:spacing w:val="15"/>
          <w:szCs w:val="20"/>
        </w:rPr>
        <w:t xml:space="preserve"> Qualitative Analysis</w:t>
      </w:r>
    </w:p>
    <w:p w14:paraId="35DB4554" w14:textId="77777777" w:rsidR="00B96F3C" w:rsidRPr="00FF2A58" w:rsidRDefault="00B96F3C" w:rsidP="009D4269">
      <w:pPr>
        <w:adjustRightInd w:val="0"/>
        <w:snapToGrid w:val="0"/>
        <w:spacing w:line="228" w:lineRule="auto"/>
        <w:ind w:left="2608" w:firstLine="425"/>
        <w:rPr>
          <w:shd w:val="clear" w:color="auto" w:fill="FFFFFF"/>
        </w:rPr>
      </w:pPr>
      <w:proofErr w:type="spellStart"/>
      <w:r w:rsidRPr="00FF2A58">
        <w:rPr>
          <w:shd w:val="clear" w:color="auto" w:fill="FFFFFF"/>
        </w:rPr>
        <w:t>GradCAM</w:t>
      </w:r>
      <w:proofErr w:type="spellEnd"/>
      <w:r w:rsidRPr="00FF2A58">
        <w:rPr>
          <w:shd w:val="clear" w:color="auto" w:fill="FFFFFF"/>
        </w:rPr>
        <w:t xml:space="preserve"> heat map is a visualization tool to explain the decision process of a deep learning model.</w:t>
      </w:r>
      <w:r w:rsidRPr="00FF2A58">
        <w:t xml:space="preserve"> </w:t>
      </w:r>
      <w:r w:rsidRPr="00FF2A58">
        <w:rPr>
          <w:shd w:val="clear" w:color="auto" w:fill="FFFFFF"/>
        </w:rPr>
        <w:t xml:space="preserve">Through </w:t>
      </w:r>
      <w:proofErr w:type="spellStart"/>
      <w:r w:rsidRPr="00FF2A58">
        <w:rPr>
          <w:shd w:val="clear" w:color="auto" w:fill="FFFFFF"/>
        </w:rPr>
        <w:t>GradCAM</w:t>
      </w:r>
      <w:proofErr w:type="spellEnd"/>
      <w:r w:rsidRPr="00FF2A58">
        <w:rPr>
          <w:shd w:val="clear" w:color="auto" w:fill="FFFFFF"/>
        </w:rPr>
        <w:t xml:space="preserve"> heat maps, we can analyze the features of the regions that the model focuses on when classifying the input data.</w:t>
      </w:r>
      <w:r w:rsidRPr="00FF2A58">
        <w:t xml:space="preserve"> </w:t>
      </w:r>
      <w:r w:rsidRPr="00FF2A58">
        <w:rPr>
          <w:shd w:val="clear" w:color="auto" w:fill="FFFFFF"/>
        </w:rPr>
        <w:t xml:space="preserve">We randomly selected three disease samples from each of the PlantVillage and FGVC8 validation datasets, and then visualized the plant disease identification results using class activation maps (CAM), where red highlighted areas indicate areas where the model focuses strongly on one category, while blue indicates areas where the model discriminates more strongly between other categories. </w:t>
      </w:r>
      <w:r w:rsidRPr="00FF2A58">
        <w:rPr>
          <w:color w:val="000000" w:themeColor="text1"/>
        </w:rPr>
        <w:t>Figure 14 shows the original map of different plant diseases and the map of plant disease features captured by the proposed method, respectively. After comparison, it is found that the method can clearly discover the location of plant disease regions and gradually enhance the characterization of disease features in the region of interest.</w:t>
      </w:r>
      <w:r w:rsidRPr="00FF2A58">
        <w:t xml:space="preserve"> </w:t>
      </w:r>
      <w:r w:rsidRPr="00FF2A58">
        <w:rPr>
          <w:color w:val="000000" w:themeColor="text1"/>
        </w:rPr>
        <w:t>In addition, we found that the method is good at capturing plant disease areas and extracting subtle features for both laboratory data and realistic scenarios, thus improving the accurate identification of plant diseases.</w:t>
      </w:r>
    </w:p>
    <w:p w14:paraId="1ECD0C53" w14:textId="11684CA5" w:rsidR="00B96F3C" w:rsidRDefault="00B96F3C" w:rsidP="004165F3">
      <w:pPr>
        <w:pStyle w:val="MDPI31text"/>
        <w:ind w:firstLine="0"/>
        <w:jc w:val="left"/>
      </w:pPr>
      <w:r>
        <w:rPr>
          <w:rFonts w:ascii="宋体" w:eastAsia="宋体" w:hAnsi="宋体"/>
          <w:noProof/>
          <w:spacing w:val="15"/>
          <w:sz w:val="24"/>
          <w:szCs w:val="24"/>
          <w:lang w:eastAsia="zh-CN" w:bidi="ar-SA"/>
        </w:rPr>
        <w:lastRenderedPageBreak/>
        <w:drawing>
          <wp:inline distT="0" distB="0" distL="0" distR="0" wp14:anchorId="30F30783" wp14:editId="1CD1341C">
            <wp:extent cx="4932547" cy="1844168"/>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9259" cy="1854155"/>
                    </a:xfrm>
                    <a:prstGeom prst="rect">
                      <a:avLst/>
                    </a:prstGeom>
                  </pic:spPr>
                </pic:pic>
              </a:graphicData>
            </a:graphic>
          </wp:inline>
        </w:drawing>
      </w:r>
    </w:p>
    <w:p w14:paraId="65850489" w14:textId="77777777" w:rsidR="00B96F3C" w:rsidRPr="00FF2A58" w:rsidRDefault="00B96F3C" w:rsidP="004165F3">
      <w:pPr>
        <w:adjustRightInd w:val="0"/>
        <w:snapToGrid w:val="0"/>
        <w:spacing w:before="120" w:after="240" w:line="228" w:lineRule="auto"/>
        <w:ind w:left="2608"/>
        <w:rPr>
          <w:spacing w:val="15"/>
          <w:sz w:val="18"/>
          <w:szCs w:val="18"/>
        </w:rPr>
      </w:pPr>
      <w:r w:rsidRPr="00FF2A58">
        <w:rPr>
          <w:b/>
          <w:color w:val="000000" w:themeColor="text1"/>
          <w:sz w:val="18"/>
          <w:szCs w:val="18"/>
        </w:rPr>
        <w:t>Fig 14.</w:t>
      </w:r>
      <w:r w:rsidRPr="00FF2A58">
        <w:rPr>
          <w:spacing w:val="15"/>
          <w:sz w:val="18"/>
          <w:szCs w:val="18"/>
        </w:rPr>
        <w:t xml:space="preserve"> Feature map of different crop diseases. (a) Apple scab. (b) Black rot. (c)</w:t>
      </w:r>
      <w:r w:rsidRPr="00FF2A58">
        <w:rPr>
          <w:sz w:val="18"/>
          <w:szCs w:val="18"/>
        </w:rPr>
        <w:t xml:space="preserve"> </w:t>
      </w:r>
      <w:r w:rsidRPr="00FF2A58">
        <w:rPr>
          <w:spacing w:val="15"/>
          <w:sz w:val="18"/>
          <w:szCs w:val="18"/>
        </w:rPr>
        <w:t>Potato Late blight. (d)Apple rust. (e)powdery mildew. (f) Apple rust.</w:t>
      </w:r>
    </w:p>
    <w:p w14:paraId="3E62137E" w14:textId="0E02206C" w:rsidR="00B96F3C" w:rsidRDefault="00B96F3C" w:rsidP="00F377B0">
      <w:pPr>
        <w:pStyle w:val="3"/>
        <w:snapToGrid w:val="0"/>
        <w:spacing w:before="240" w:after="60" w:line="228" w:lineRule="auto"/>
        <w:ind w:left="2608"/>
        <w:rPr>
          <w:rFonts w:ascii="Palatino Linotype" w:hAnsi="Palatino Linotype" w:cs="Times New Roman"/>
          <w:b w:val="0"/>
          <w:color w:val="000000"/>
          <w:spacing w:val="15"/>
          <w:sz w:val="20"/>
          <w:szCs w:val="20"/>
        </w:rPr>
      </w:pPr>
      <w:r w:rsidRPr="00B96F3C">
        <w:rPr>
          <w:rFonts w:ascii="Palatino Linotype" w:hAnsi="Palatino Linotype"/>
          <w:b w:val="0"/>
          <w:sz w:val="20"/>
          <w:szCs w:val="20"/>
        </w:rPr>
        <w:t>3.3.4.</w:t>
      </w:r>
      <w:r w:rsidRPr="00B96F3C">
        <w:rPr>
          <w:rFonts w:ascii="Palatino Linotype" w:hAnsi="Palatino Linotype" w:cs="Times New Roman"/>
          <w:b w:val="0"/>
          <w:sz w:val="20"/>
          <w:szCs w:val="20"/>
        </w:rPr>
        <w:t xml:space="preserve"> </w:t>
      </w:r>
      <w:r w:rsidRPr="00B96F3C">
        <w:rPr>
          <w:rFonts w:ascii="Palatino Linotype" w:hAnsi="Palatino Linotype" w:cs="Times New Roman"/>
          <w:b w:val="0"/>
          <w:color w:val="000000"/>
          <w:spacing w:val="15"/>
          <w:sz w:val="20"/>
          <w:szCs w:val="20"/>
        </w:rPr>
        <w:t>Comparison experiments on different methods</w:t>
      </w:r>
    </w:p>
    <w:p w14:paraId="383F17C6" w14:textId="77777777" w:rsidR="00B96F3C" w:rsidRPr="00700995" w:rsidRDefault="00B96F3C" w:rsidP="009D4269">
      <w:pPr>
        <w:adjustRightInd w:val="0"/>
        <w:snapToGrid w:val="0"/>
        <w:spacing w:line="228" w:lineRule="auto"/>
        <w:ind w:left="2608" w:firstLine="425"/>
      </w:pPr>
      <w:r w:rsidRPr="00700995">
        <w:rPr>
          <w:spacing w:val="15"/>
        </w:rPr>
        <w:t>In this section we design an experiment to compare the performance of the proposed method with other methods for disease identification, where all methods will be performed on PlantVillage and FGVC8 datasets.</w:t>
      </w:r>
      <w:r w:rsidRPr="00700995">
        <w:t xml:space="preserve"> </w:t>
      </w:r>
    </w:p>
    <w:p w14:paraId="677FD9E0" w14:textId="77777777" w:rsidR="00B96F3C" w:rsidRPr="00700995" w:rsidRDefault="00B96F3C" w:rsidP="00C97C03">
      <w:pPr>
        <w:adjustRightInd w:val="0"/>
        <w:snapToGrid w:val="0"/>
        <w:spacing w:before="120" w:after="240" w:line="228" w:lineRule="auto"/>
        <w:ind w:left="2608"/>
        <w:rPr>
          <w:sz w:val="18"/>
          <w:szCs w:val="18"/>
        </w:rPr>
      </w:pPr>
      <w:r w:rsidRPr="00700995">
        <w:rPr>
          <w:b/>
          <w:sz w:val="18"/>
          <w:szCs w:val="18"/>
        </w:rPr>
        <w:t>Table 7.</w:t>
      </w:r>
      <w:r w:rsidRPr="00700995">
        <w:rPr>
          <w:sz w:val="18"/>
          <w:szCs w:val="18"/>
        </w:rPr>
        <w:t xml:space="preserve"> Comparative analysis of the proposed method with other methods on PlantVillage regarding computational complexity</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686"/>
        <w:gridCol w:w="1418"/>
        <w:gridCol w:w="1842"/>
      </w:tblGrid>
      <w:tr w:rsidR="00B96F3C" w14:paraId="7DA38C25" w14:textId="77777777" w:rsidTr="00ED1142">
        <w:trPr>
          <w:jc w:val="right"/>
        </w:trPr>
        <w:tc>
          <w:tcPr>
            <w:tcW w:w="3686" w:type="dxa"/>
            <w:tcBorders>
              <w:top w:val="single" w:sz="8" w:space="0" w:color="auto"/>
              <w:bottom w:val="single" w:sz="4" w:space="0" w:color="auto"/>
            </w:tcBorders>
          </w:tcPr>
          <w:p w14:paraId="18A51177" w14:textId="77777777" w:rsidR="00B96F3C" w:rsidRPr="00520825" w:rsidRDefault="00B96F3C" w:rsidP="00216F4A">
            <w:pPr>
              <w:adjustRightInd w:val="0"/>
              <w:snapToGrid w:val="0"/>
              <w:spacing w:line="240" w:lineRule="auto"/>
              <w:jc w:val="center"/>
              <w:rPr>
                <w:b/>
              </w:rPr>
            </w:pPr>
            <w:r w:rsidRPr="00520825">
              <w:rPr>
                <w:b/>
              </w:rPr>
              <w:t>Model</w:t>
            </w:r>
          </w:p>
        </w:tc>
        <w:tc>
          <w:tcPr>
            <w:tcW w:w="1418" w:type="dxa"/>
            <w:tcBorders>
              <w:top w:val="single" w:sz="8" w:space="0" w:color="auto"/>
              <w:bottom w:val="single" w:sz="4" w:space="0" w:color="auto"/>
            </w:tcBorders>
          </w:tcPr>
          <w:p w14:paraId="0F9BC140" w14:textId="77777777" w:rsidR="00B96F3C" w:rsidRPr="00520825" w:rsidRDefault="00B96F3C" w:rsidP="00216F4A">
            <w:pPr>
              <w:adjustRightInd w:val="0"/>
              <w:snapToGrid w:val="0"/>
              <w:spacing w:line="240" w:lineRule="auto"/>
              <w:jc w:val="center"/>
              <w:rPr>
                <w:b/>
              </w:rPr>
            </w:pPr>
            <w:r w:rsidRPr="00520825">
              <w:rPr>
                <w:b/>
              </w:rPr>
              <w:t>parameter</w:t>
            </w:r>
          </w:p>
        </w:tc>
        <w:tc>
          <w:tcPr>
            <w:tcW w:w="1842" w:type="dxa"/>
            <w:tcBorders>
              <w:top w:val="single" w:sz="8" w:space="0" w:color="auto"/>
              <w:bottom w:val="single" w:sz="4" w:space="0" w:color="auto"/>
            </w:tcBorders>
          </w:tcPr>
          <w:p w14:paraId="65515E82" w14:textId="77777777" w:rsidR="00B96F3C" w:rsidRPr="00520825" w:rsidRDefault="00B96F3C" w:rsidP="00520825">
            <w:pPr>
              <w:adjustRightInd w:val="0"/>
              <w:snapToGrid w:val="0"/>
              <w:spacing w:line="240" w:lineRule="auto"/>
              <w:jc w:val="center"/>
              <w:rPr>
                <w:b/>
              </w:rPr>
            </w:pPr>
            <w:r w:rsidRPr="00520825">
              <w:rPr>
                <w:b/>
              </w:rPr>
              <w:t>Processing time</w:t>
            </w:r>
          </w:p>
        </w:tc>
      </w:tr>
      <w:tr w:rsidR="00B96F3C" w14:paraId="3FBC427D" w14:textId="77777777" w:rsidTr="00ED1142">
        <w:trPr>
          <w:jc w:val="right"/>
        </w:trPr>
        <w:tc>
          <w:tcPr>
            <w:tcW w:w="3686" w:type="dxa"/>
            <w:tcBorders>
              <w:top w:val="single" w:sz="4" w:space="0" w:color="auto"/>
              <w:bottom w:val="nil"/>
            </w:tcBorders>
          </w:tcPr>
          <w:p w14:paraId="06446F5D" w14:textId="0289E1AC" w:rsidR="00B96F3C" w:rsidRPr="00520825" w:rsidRDefault="00B96F3C" w:rsidP="00EF798E">
            <w:pPr>
              <w:adjustRightInd w:val="0"/>
              <w:snapToGrid w:val="0"/>
              <w:spacing w:line="240" w:lineRule="auto"/>
              <w:jc w:val="center"/>
            </w:pPr>
            <w:r w:rsidRPr="00520825">
              <w:t>VGG16</w:t>
            </w:r>
            <w:r w:rsidRPr="0042559D">
              <w:fldChar w:fldCharType="begin"/>
            </w:r>
            <w:r w:rsidRPr="0042559D">
              <w:instrText xml:space="preserve"> ADDIN EN.CITE &lt;EndNote&gt;&lt;Cite&gt;&lt;Author&gt;Simonyan&lt;/Author&gt;&lt;Year&gt;2014&lt;/Year&gt;&lt;RecNum&gt;120&lt;/RecNum&gt;&lt;DisplayText&gt;&lt;style face="superscript"&gt;[33]&lt;/style&gt;&lt;/DisplayText&gt;&lt;record&gt;&lt;rec-number&gt;120&lt;/rec-number&gt;&lt;foreign-keys&gt;&lt;key app="EN" db-id="rx0zzwte5rxfs2e05tapddz9x2vp9dxxe2e9" timestamp="1681648318"&gt;120&lt;/key&gt;&lt;/foreign-keys&gt;&lt;ref-type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42559D">
              <w:fldChar w:fldCharType="separate"/>
            </w:r>
            <w:r w:rsidRPr="0042559D">
              <w:t>[</w:t>
            </w:r>
            <w:hyperlink w:anchor="_ENREF_33" w:tooltip="Simonyan, 2014 #120" w:history="1">
              <w:r w:rsidR="00EF798E" w:rsidRPr="0042559D">
                <w:t>33</w:t>
              </w:r>
            </w:hyperlink>
            <w:r w:rsidRPr="0042559D">
              <w:t>]</w:t>
            </w:r>
            <w:r w:rsidRPr="0042559D">
              <w:fldChar w:fldCharType="end"/>
            </w:r>
          </w:p>
        </w:tc>
        <w:tc>
          <w:tcPr>
            <w:tcW w:w="1418" w:type="dxa"/>
            <w:tcBorders>
              <w:top w:val="single" w:sz="4" w:space="0" w:color="auto"/>
              <w:bottom w:val="nil"/>
            </w:tcBorders>
          </w:tcPr>
          <w:p w14:paraId="0A710972" w14:textId="77777777" w:rsidR="00B96F3C" w:rsidRPr="00520825" w:rsidRDefault="00B96F3C" w:rsidP="00216F4A">
            <w:pPr>
              <w:adjustRightInd w:val="0"/>
              <w:snapToGrid w:val="0"/>
              <w:spacing w:line="240" w:lineRule="auto"/>
              <w:jc w:val="center"/>
            </w:pPr>
            <w:r w:rsidRPr="00520825">
              <w:t>119.6M</w:t>
            </w:r>
          </w:p>
        </w:tc>
        <w:tc>
          <w:tcPr>
            <w:tcW w:w="1842" w:type="dxa"/>
            <w:tcBorders>
              <w:top w:val="single" w:sz="4" w:space="0" w:color="auto"/>
              <w:bottom w:val="nil"/>
            </w:tcBorders>
          </w:tcPr>
          <w:p w14:paraId="2D8418E8" w14:textId="77777777" w:rsidR="00B96F3C" w:rsidRPr="00520825" w:rsidRDefault="00B96F3C" w:rsidP="00520825">
            <w:pPr>
              <w:adjustRightInd w:val="0"/>
              <w:snapToGrid w:val="0"/>
              <w:spacing w:line="240" w:lineRule="auto"/>
              <w:jc w:val="center"/>
            </w:pPr>
            <w:r w:rsidRPr="00520825">
              <w:t>1051ms</w:t>
            </w:r>
          </w:p>
        </w:tc>
      </w:tr>
      <w:tr w:rsidR="00B96F3C" w14:paraId="6280AC7A" w14:textId="77777777" w:rsidTr="00520825">
        <w:trPr>
          <w:jc w:val="right"/>
        </w:trPr>
        <w:tc>
          <w:tcPr>
            <w:tcW w:w="3686" w:type="dxa"/>
            <w:tcBorders>
              <w:top w:val="nil"/>
              <w:bottom w:val="nil"/>
            </w:tcBorders>
          </w:tcPr>
          <w:p w14:paraId="344F96D1" w14:textId="3190DFA9" w:rsidR="00B96F3C" w:rsidRPr="00520825" w:rsidRDefault="00B96F3C" w:rsidP="00EF798E">
            <w:pPr>
              <w:adjustRightInd w:val="0"/>
              <w:snapToGrid w:val="0"/>
              <w:spacing w:line="240" w:lineRule="auto"/>
              <w:jc w:val="center"/>
            </w:pPr>
            <w:r w:rsidRPr="00520825">
              <w:t>ResNet50(Transfer learning)</w:t>
            </w:r>
            <w:r w:rsidRPr="0042559D">
              <w:fldChar w:fldCharType="begin"/>
            </w:r>
            <w:r w:rsidRPr="0042559D">
              <w:instrText xml:space="preserve"> ADDIN EN.CITE &lt;EndNote&gt;&lt;Cite&gt;&lt;Author&gt;He&lt;/Author&gt;&lt;Year&gt;2016&lt;/Year&gt;&lt;RecNum&gt;121&lt;/RecNum&gt;&lt;DisplayText&gt;&lt;style face="superscript"&gt;[34]&lt;/style&gt;&lt;/DisplayText&gt;&lt;record&gt;&lt;rec-number&gt;121&lt;/rec-number&gt;&lt;foreign-keys&gt;&lt;key app="EN" db-id="rx0zzwte5rxfs2e05tapddz9x2vp9dxxe2e9" timestamp="1681648438"&gt;121&lt;/key&gt;&lt;/foreign-keys&gt;&lt;ref-type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42559D">
              <w:fldChar w:fldCharType="separate"/>
            </w:r>
            <w:r w:rsidRPr="0042559D">
              <w:t>[</w:t>
            </w:r>
            <w:hyperlink w:anchor="_ENREF_34" w:tooltip="He, 2016 #121" w:history="1">
              <w:r w:rsidR="00EF798E" w:rsidRPr="0042559D">
                <w:t>34</w:t>
              </w:r>
            </w:hyperlink>
            <w:r w:rsidRPr="0042559D">
              <w:t>]</w:t>
            </w:r>
            <w:r w:rsidRPr="0042559D">
              <w:fldChar w:fldCharType="end"/>
            </w:r>
          </w:p>
        </w:tc>
        <w:tc>
          <w:tcPr>
            <w:tcW w:w="1418" w:type="dxa"/>
            <w:tcBorders>
              <w:top w:val="nil"/>
              <w:bottom w:val="nil"/>
            </w:tcBorders>
          </w:tcPr>
          <w:p w14:paraId="6C59AEDC" w14:textId="77777777" w:rsidR="00B96F3C" w:rsidRPr="00520825" w:rsidRDefault="00B96F3C" w:rsidP="00216F4A">
            <w:pPr>
              <w:adjustRightInd w:val="0"/>
              <w:snapToGrid w:val="0"/>
              <w:spacing w:line="240" w:lineRule="auto"/>
              <w:jc w:val="center"/>
            </w:pPr>
            <w:r w:rsidRPr="00520825">
              <w:t>23.6M</w:t>
            </w:r>
          </w:p>
        </w:tc>
        <w:tc>
          <w:tcPr>
            <w:tcW w:w="1842" w:type="dxa"/>
            <w:tcBorders>
              <w:top w:val="nil"/>
              <w:bottom w:val="nil"/>
            </w:tcBorders>
          </w:tcPr>
          <w:p w14:paraId="47960D15" w14:textId="77777777" w:rsidR="00B96F3C" w:rsidRPr="00520825" w:rsidRDefault="00B96F3C" w:rsidP="00520825">
            <w:pPr>
              <w:adjustRightInd w:val="0"/>
              <w:snapToGrid w:val="0"/>
              <w:spacing w:line="240" w:lineRule="auto"/>
              <w:jc w:val="center"/>
            </w:pPr>
            <w:r w:rsidRPr="00520825">
              <w:t>1583ms</w:t>
            </w:r>
          </w:p>
        </w:tc>
      </w:tr>
      <w:tr w:rsidR="00B96F3C" w14:paraId="3C1F7580" w14:textId="77777777" w:rsidTr="00520825">
        <w:trPr>
          <w:jc w:val="right"/>
        </w:trPr>
        <w:tc>
          <w:tcPr>
            <w:tcW w:w="3686" w:type="dxa"/>
            <w:tcBorders>
              <w:top w:val="nil"/>
              <w:bottom w:val="nil"/>
            </w:tcBorders>
          </w:tcPr>
          <w:p w14:paraId="7D65B9F4" w14:textId="77777777" w:rsidR="00B96F3C" w:rsidRPr="00520825" w:rsidRDefault="00B96F3C" w:rsidP="00216F4A">
            <w:pPr>
              <w:adjustRightInd w:val="0"/>
              <w:snapToGrid w:val="0"/>
              <w:spacing w:line="240" w:lineRule="auto"/>
              <w:jc w:val="center"/>
            </w:pPr>
            <w:r w:rsidRPr="00520825">
              <w:t>ResNet101</w:t>
            </w:r>
          </w:p>
        </w:tc>
        <w:tc>
          <w:tcPr>
            <w:tcW w:w="1418" w:type="dxa"/>
            <w:tcBorders>
              <w:top w:val="nil"/>
              <w:bottom w:val="nil"/>
            </w:tcBorders>
          </w:tcPr>
          <w:p w14:paraId="429BCC96" w14:textId="77777777" w:rsidR="00B96F3C" w:rsidRPr="00520825" w:rsidRDefault="00B96F3C" w:rsidP="00216F4A">
            <w:pPr>
              <w:adjustRightInd w:val="0"/>
              <w:snapToGrid w:val="0"/>
              <w:spacing w:line="240" w:lineRule="auto"/>
              <w:jc w:val="center"/>
            </w:pPr>
            <w:r w:rsidRPr="00520825">
              <w:t>42.5M</w:t>
            </w:r>
          </w:p>
        </w:tc>
        <w:tc>
          <w:tcPr>
            <w:tcW w:w="1842" w:type="dxa"/>
            <w:tcBorders>
              <w:top w:val="nil"/>
              <w:bottom w:val="nil"/>
            </w:tcBorders>
          </w:tcPr>
          <w:p w14:paraId="6E047593" w14:textId="77777777" w:rsidR="00B96F3C" w:rsidRPr="00520825" w:rsidRDefault="00B96F3C" w:rsidP="00520825">
            <w:pPr>
              <w:adjustRightInd w:val="0"/>
              <w:snapToGrid w:val="0"/>
              <w:spacing w:line="240" w:lineRule="auto"/>
              <w:jc w:val="center"/>
            </w:pPr>
            <w:r w:rsidRPr="00520825">
              <w:t>2766ms</w:t>
            </w:r>
          </w:p>
        </w:tc>
      </w:tr>
      <w:tr w:rsidR="00B96F3C" w14:paraId="34B2AB39" w14:textId="77777777" w:rsidTr="00520825">
        <w:trPr>
          <w:jc w:val="right"/>
        </w:trPr>
        <w:tc>
          <w:tcPr>
            <w:tcW w:w="3686" w:type="dxa"/>
            <w:tcBorders>
              <w:top w:val="nil"/>
              <w:bottom w:val="nil"/>
            </w:tcBorders>
          </w:tcPr>
          <w:p w14:paraId="1DEB74F6" w14:textId="77777777" w:rsidR="00B96F3C" w:rsidRPr="00520825" w:rsidRDefault="00B96F3C" w:rsidP="00216F4A">
            <w:pPr>
              <w:adjustRightInd w:val="0"/>
              <w:snapToGrid w:val="0"/>
              <w:spacing w:line="240" w:lineRule="auto"/>
              <w:jc w:val="center"/>
            </w:pPr>
            <w:r w:rsidRPr="00520825">
              <w:t>ResNet152</w:t>
            </w:r>
          </w:p>
        </w:tc>
        <w:tc>
          <w:tcPr>
            <w:tcW w:w="1418" w:type="dxa"/>
            <w:tcBorders>
              <w:top w:val="nil"/>
              <w:bottom w:val="nil"/>
            </w:tcBorders>
          </w:tcPr>
          <w:p w14:paraId="6CF2C374" w14:textId="77777777" w:rsidR="00B96F3C" w:rsidRPr="00520825" w:rsidRDefault="00B96F3C" w:rsidP="00216F4A">
            <w:pPr>
              <w:adjustRightInd w:val="0"/>
              <w:snapToGrid w:val="0"/>
              <w:spacing w:line="240" w:lineRule="auto"/>
              <w:jc w:val="center"/>
            </w:pPr>
            <w:r w:rsidRPr="00520825">
              <w:t>58.5M</w:t>
            </w:r>
          </w:p>
        </w:tc>
        <w:tc>
          <w:tcPr>
            <w:tcW w:w="1842" w:type="dxa"/>
            <w:tcBorders>
              <w:top w:val="nil"/>
              <w:bottom w:val="nil"/>
            </w:tcBorders>
          </w:tcPr>
          <w:p w14:paraId="38411AEC" w14:textId="77777777" w:rsidR="00B96F3C" w:rsidRPr="00520825" w:rsidRDefault="00B96F3C" w:rsidP="00520825">
            <w:pPr>
              <w:adjustRightInd w:val="0"/>
              <w:snapToGrid w:val="0"/>
              <w:spacing w:line="240" w:lineRule="auto"/>
              <w:jc w:val="center"/>
            </w:pPr>
            <w:r w:rsidRPr="00520825">
              <w:t>4366ms</w:t>
            </w:r>
          </w:p>
        </w:tc>
      </w:tr>
      <w:tr w:rsidR="00B96F3C" w14:paraId="5E1D66FA" w14:textId="77777777" w:rsidTr="00520825">
        <w:trPr>
          <w:jc w:val="right"/>
        </w:trPr>
        <w:tc>
          <w:tcPr>
            <w:tcW w:w="3686" w:type="dxa"/>
            <w:tcBorders>
              <w:top w:val="nil"/>
              <w:bottom w:val="nil"/>
            </w:tcBorders>
          </w:tcPr>
          <w:p w14:paraId="455F7B3B" w14:textId="48A526B2" w:rsidR="00B96F3C" w:rsidRPr="00520825" w:rsidRDefault="00B96F3C" w:rsidP="00EF798E">
            <w:pPr>
              <w:adjustRightInd w:val="0"/>
              <w:snapToGrid w:val="0"/>
              <w:spacing w:line="240" w:lineRule="auto"/>
              <w:jc w:val="center"/>
            </w:pPr>
            <w:r w:rsidRPr="00520825">
              <w:t>DenseNet201</w:t>
            </w:r>
            <w:r w:rsidRPr="0042559D">
              <w:fldChar w:fldCharType="begin"/>
            </w:r>
            <w:r w:rsidRPr="0042559D">
              <w:instrText xml:space="preserve"> ADDIN EN.CITE &lt;EndNote&gt;&lt;Cite&gt;&lt;Author&gt;Huang&lt;/Author&gt;&lt;Year&gt;2017&lt;/Year&gt;&lt;RecNum&gt;127&lt;/RecNum&gt;&lt;DisplayText&gt;&lt;style face="superscript"&gt;[35]&lt;/style&gt;&lt;/DisplayText&gt;&lt;record&gt;&lt;rec-number&gt;127&lt;/rec-number&gt;&lt;foreign-keys&gt;&lt;key app="EN" db-id="rx0zzwte5rxfs2e05tapddz9x2vp9dxxe2e9" timestamp="1681650630"&gt;127&lt;/key&gt;&lt;/foreign-keys&gt;&lt;ref-type name="Conference Proceedings"&gt;10&lt;/ref-type&gt;&lt;contributors&gt;&lt;authors&gt;&lt;author&gt;Huang, Gao&lt;/author&gt;&lt;author&gt;Liu, Zhuang&lt;/author&gt;&lt;author&gt;Van Der Maaten, Laurens&lt;/author&gt;&lt;author&gt;Weinberger, Kilian Q&lt;/author&gt;&lt;/authors&gt;&lt;/contributors&gt;&lt;titles&gt;&lt;title&gt;Densely connected convolutional networks&lt;/title&gt;&lt;secondary-title&gt;Proceedings of the IEEE conference on computer vision and pattern recognition&lt;/secondary-title&gt;&lt;/titles&gt;&lt;pages&gt;4700-4708&lt;/pages&gt;&lt;dates&gt;&lt;year&gt;2017&lt;/year&gt;&lt;/dates&gt;&lt;urls&gt;&lt;/urls&gt;&lt;/record&gt;&lt;/Cite&gt;&lt;/EndNote&gt;</w:instrText>
            </w:r>
            <w:r w:rsidRPr="0042559D">
              <w:fldChar w:fldCharType="separate"/>
            </w:r>
            <w:r w:rsidRPr="0042559D">
              <w:t>[</w:t>
            </w:r>
            <w:hyperlink w:anchor="_ENREF_35" w:tooltip="Huang, 2017 #127" w:history="1">
              <w:r w:rsidR="00EF798E" w:rsidRPr="0042559D">
                <w:t>35</w:t>
              </w:r>
            </w:hyperlink>
            <w:r w:rsidRPr="0042559D">
              <w:t>]</w:t>
            </w:r>
            <w:r w:rsidRPr="0042559D">
              <w:fldChar w:fldCharType="end"/>
            </w:r>
          </w:p>
        </w:tc>
        <w:tc>
          <w:tcPr>
            <w:tcW w:w="1418" w:type="dxa"/>
            <w:tcBorders>
              <w:top w:val="nil"/>
              <w:bottom w:val="nil"/>
            </w:tcBorders>
          </w:tcPr>
          <w:p w14:paraId="7B0751E2" w14:textId="77777777" w:rsidR="00B96F3C" w:rsidRPr="00520825" w:rsidRDefault="00B96F3C" w:rsidP="00216F4A">
            <w:pPr>
              <w:adjustRightInd w:val="0"/>
              <w:snapToGrid w:val="0"/>
              <w:spacing w:line="240" w:lineRule="auto"/>
              <w:jc w:val="center"/>
            </w:pPr>
            <w:r w:rsidRPr="00520825">
              <w:t>20M</w:t>
            </w:r>
          </w:p>
        </w:tc>
        <w:tc>
          <w:tcPr>
            <w:tcW w:w="1842" w:type="dxa"/>
            <w:tcBorders>
              <w:top w:val="nil"/>
              <w:bottom w:val="nil"/>
            </w:tcBorders>
          </w:tcPr>
          <w:p w14:paraId="62DD47EE" w14:textId="77777777" w:rsidR="00B96F3C" w:rsidRPr="00520825" w:rsidRDefault="00B96F3C" w:rsidP="00520825">
            <w:pPr>
              <w:adjustRightInd w:val="0"/>
              <w:snapToGrid w:val="0"/>
              <w:spacing w:line="240" w:lineRule="auto"/>
              <w:jc w:val="center"/>
            </w:pPr>
            <w:r w:rsidRPr="00520825">
              <w:t>2573ms</w:t>
            </w:r>
          </w:p>
        </w:tc>
      </w:tr>
      <w:tr w:rsidR="00B96F3C" w14:paraId="37D3E02A" w14:textId="77777777" w:rsidTr="00520825">
        <w:trPr>
          <w:jc w:val="right"/>
        </w:trPr>
        <w:tc>
          <w:tcPr>
            <w:tcW w:w="3686" w:type="dxa"/>
            <w:tcBorders>
              <w:top w:val="nil"/>
              <w:bottom w:val="nil"/>
            </w:tcBorders>
          </w:tcPr>
          <w:p w14:paraId="290465C7" w14:textId="60C90B96" w:rsidR="00B96F3C" w:rsidRPr="00520825" w:rsidRDefault="00B96F3C" w:rsidP="00EF798E">
            <w:pPr>
              <w:adjustRightInd w:val="0"/>
              <w:snapToGrid w:val="0"/>
              <w:spacing w:line="240" w:lineRule="auto"/>
              <w:jc w:val="center"/>
            </w:pPr>
            <w:r w:rsidRPr="00520825">
              <w:t>Inception V4</w:t>
            </w:r>
            <w:r w:rsidRPr="0042559D">
              <w:fldChar w:fldCharType="begin"/>
            </w:r>
            <w:r w:rsidRPr="0042559D">
              <w:instrText xml:space="preserve"> ADDIN EN.CITE &lt;EndNote&gt;&lt;Cite&gt;&lt;Author&gt;Szegedy&lt;/Author&gt;&lt;Year&gt;2017&lt;/Year&gt;&lt;RecNum&gt;122&lt;/RecNum&gt;&lt;DisplayText&gt;&lt;style face="superscript"&gt;[36]&lt;/style&gt;&lt;/DisplayText&gt;&lt;record&gt;&lt;rec-number&gt;122&lt;/rec-number&gt;&lt;foreign-keys&gt;&lt;key app="EN" db-id="rx0zzwte5rxfs2e05tapddz9x2vp9dxxe2e9" timestamp="1681648941"&gt;122&lt;/key&gt;&lt;/foreign-keys&gt;&lt;ref-type name="Conference Proceedings"&gt;10&lt;/ref-type&gt;&lt;contributors&gt;&lt;authors&gt;&lt;author&gt;Szegedy, Christian&lt;/author&gt;&lt;author&gt;Ioffe, Sergey&lt;/author&gt;&lt;author&gt;Vanhoucke, Vincent&lt;/author&gt;&lt;author&gt;Alemi, Alexander&lt;/author&gt;&lt;/authors&gt;&lt;/contributors&gt;&lt;titles&gt;&lt;title&gt;Inception-v4, inception-resnet and the impact of residual connections on learning&lt;/title&gt;&lt;secondary-title&gt;Proceedings of the AAAI conference on artificial intelligence&lt;/secondary-title&gt;&lt;/titles&gt;&lt;volume&gt;31&lt;/volume&gt;&lt;number&gt;1&lt;/number&gt;&lt;dates&gt;&lt;year&gt;2017&lt;/year&gt;&lt;/dates&gt;&lt;isbn&gt;2374-3468&lt;/isbn&gt;&lt;urls&gt;&lt;/urls&gt;&lt;/record&gt;&lt;/Cite&gt;&lt;/EndNote&gt;</w:instrText>
            </w:r>
            <w:r w:rsidRPr="0042559D">
              <w:fldChar w:fldCharType="separate"/>
            </w:r>
            <w:r w:rsidRPr="0042559D">
              <w:t>[</w:t>
            </w:r>
            <w:hyperlink w:anchor="_ENREF_36" w:tooltip="Szegedy, 2017 #122" w:history="1">
              <w:r w:rsidR="00EF798E" w:rsidRPr="0042559D">
                <w:t>36</w:t>
              </w:r>
            </w:hyperlink>
            <w:r w:rsidRPr="0042559D">
              <w:t>]</w:t>
            </w:r>
            <w:r w:rsidRPr="0042559D">
              <w:fldChar w:fldCharType="end"/>
            </w:r>
          </w:p>
        </w:tc>
        <w:tc>
          <w:tcPr>
            <w:tcW w:w="1418" w:type="dxa"/>
            <w:tcBorders>
              <w:top w:val="nil"/>
              <w:bottom w:val="nil"/>
            </w:tcBorders>
          </w:tcPr>
          <w:p w14:paraId="28C15EC8" w14:textId="77777777" w:rsidR="00B96F3C" w:rsidRPr="00520825" w:rsidRDefault="00B96F3C" w:rsidP="00216F4A">
            <w:pPr>
              <w:adjustRightInd w:val="0"/>
              <w:snapToGrid w:val="0"/>
              <w:spacing w:line="240" w:lineRule="auto"/>
              <w:jc w:val="center"/>
            </w:pPr>
            <w:r w:rsidRPr="00520825">
              <w:t>41.2M</w:t>
            </w:r>
          </w:p>
        </w:tc>
        <w:tc>
          <w:tcPr>
            <w:tcW w:w="1842" w:type="dxa"/>
            <w:tcBorders>
              <w:top w:val="nil"/>
              <w:bottom w:val="nil"/>
            </w:tcBorders>
          </w:tcPr>
          <w:p w14:paraId="1D5DF02E" w14:textId="77777777" w:rsidR="00B96F3C" w:rsidRPr="00520825" w:rsidRDefault="00B96F3C" w:rsidP="00520825">
            <w:pPr>
              <w:adjustRightInd w:val="0"/>
              <w:snapToGrid w:val="0"/>
              <w:spacing w:line="240" w:lineRule="auto"/>
              <w:jc w:val="center"/>
            </w:pPr>
            <w:r w:rsidRPr="00520825">
              <w:t>4042ms</w:t>
            </w:r>
          </w:p>
        </w:tc>
      </w:tr>
      <w:tr w:rsidR="00B96F3C" w14:paraId="50D343F7" w14:textId="77777777" w:rsidTr="00520825">
        <w:trPr>
          <w:jc w:val="right"/>
        </w:trPr>
        <w:tc>
          <w:tcPr>
            <w:tcW w:w="3686" w:type="dxa"/>
            <w:tcBorders>
              <w:top w:val="nil"/>
              <w:bottom w:val="nil"/>
            </w:tcBorders>
          </w:tcPr>
          <w:p w14:paraId="564B81B9" w14:textId="7ACE0FF2" w:rsidR="00B96F3C" w:rsidRPr="00520825" w:rsidRDefault="00B96F3C" w:rsidP="00EF798E">
            <w:pPr>
              <w:adjustRightInd w:val="0"/>
              <w:snapToGrid w:val="0"/>
              <w:spacing w:line="240" w:lineRule="auto"/>
              <w:jc w:val="center"/>
            </w:pPr>
            <w:proofErr w:type="spellStart"/>
            <w:r w:rsidRPr="00520825">
              <w:t>EfficientNet</w:t>
            </w:r>
            <w:proofErr w:type="spellEnd"/>
            <w:r w:rsidRPr="0042559D">
              <w:fldChar w:fldCharType="begin"/>
            </w:r>
            <w:r w:rsidRPr="0042559D">
              <w:instrText xml:space="preserve"> ADDIN EN.CITE &lt;EndNote&gt;&lt;Cite&gt;&lt;Author&gt;Tan&lt;/Author&gt;&lt;Year&gt;2019&lt;/Year&gt;&lt;RecNum&gt;123&lt;/RecNum&gt;&lt;DisplayText&gt;&lt;style face="superscript"&gt;[37]&lt;/style&gt;&lt;/DisplayText&gt;&lt;record&gt;&lt;rec-number&gt;123&lt;/rec-number&gt;&lt;foreign-keys&gt;&lt;key app="EN" db-id="rx0zzwte5rxfs2e05tapddz9x2vp9dxxe2e9" timestamp="1681649554"&gt;123&lt;/key&gt;&lt;/foreign-keys&gt;&lt;ref-type name="Conference Proceedings"&gt;10&lt;/ref-type&gt;&lt;contributors&gt;&lt;authors&gt;&lt;author&gt;Tan, Mingxing&lt;/author&gt;&lt;author&gt;Le, Quoc&lt;/author&gt;&lt;/authors&gt;&lt;/contributors&gt;&lt;titles&gt;&lt;title&gt;Efficientnet: Rethinking model scaling for convolutional neural networks&lt;/title&gt;&lt;secondary-title&gt;International conference on machine learning&lt;/secondary-title&gt;&lt;/titles&gt;&lt;pages&gt;6105-6114&lt;/pages&gt;&lt;dates&gt;&lt;year&gt;2019&lt;/year&gt;&lt;/dates&gt;&lt;publisher&gt;PMLR&lt;/publisher&gt;&lt;isbn&gt;2640-3498&lt;/isbn&gt;&lt;urls&gt;&lt;/urls&gt;&lt;/record&gt;&lt;/Cite&gt;&lt;/EndNote&gt;</w:instrText>
            </w:r>
            <w:r w:rsidRPr="0042559D">
              <w:fldChar w:fldCharType="separate"/>
            </w:r>
            <w:r w:rsidRPr="0042559D">
              <w:t>[</w:t>
            </w:r>
            <w:hyperlink w:anchor="_ENREF_37" w:tooltip="Tan, 2019 #123" w:history="1">
              <w:r w:rsidR="00EF798E" w:rsidRPr="0042559D">
                <w:t>37</w:t>
              </w:r>
            </w:hyperlink>
            <w:r w:rsidRPr="0042559D">
              <w:t>]</w:t>
            </w:r>
            <w:r w:rsidRPr="0042559D">
              <w:fldChar w:fldCharType="end"/>
            </w:r>
          </w:p>
        </w:tc>
        <w:tc>
          <w:tcPr>
            <w:tcW w:w="1418" w:type="dxa"/>
            <w:tcBorders>
              <w:top w:val="nil"/>
              <w:bottom w:val="nil"/>
            </w:tcBorders>
          </w:tcPr>
          <w:p w14:paraId="29BC8793" w14:textId="77777777" w:rsidR="00B96F3C" w:rsidRPr="00520825" w:rsidRDefault="00B96F3C" w:rsidP="00216F4A">
            <w:pPr>
              <w:adjustRightInd w:val="0"/>
              <w:snapToGrid w:val="0"/>
              <w:spacing w:line="240" w:lineRule="auto"/>
              <w:jc w:val="center"/>
            </w:pPr>
            <w:r w:rsidRPr="00520825">
              <w:t>19.4M</w:t>
            </w:r>
          </w:p>
        </w:tc>
        <w:tc>
          <w:tcPr>
            <w:tcW w:w="1842" w:type="dxa"/>
            <w:tcBorders>
              <w:top w:val="nil"/>
              <w:bottom w:val="nil"/>
            </w:tcBorders>
          </w:tcPr>
          <w:p w14:paraId="40A9E56C" w14:textId="77777777" w:rsidR="00B96F3C" w:rsidRPr="00520825" w:rsidRDefault="00B96F3C" w:rsidP="00520825">
            <w:pPr>
              <w:adjustRightInd w:val="0"/>
              <w:snapToGrid w:val="0"/>
              <w:spacing w:line="240" w:lineRule="auto"/>
              <w:jc w:val="center"/>
            </w:pPr>
            <w:r w:rsidRPr="00520825">
              <w:t>1548ms</w:t>
            </w:r>
          </w:p>
        </w:tc>
      </w:tr>
      <w:tr w:rsidR="00B96F3C" w14:paraId="17F369EB" w14:textId="77777777" w:rsidTr="00520825">
        <w:trPr>
          <w:jc w:val="right"/>
        </w:trPr>
        <w:tc>
          <w:tcPr>
            <w:tcW w:w="3686" w:type="dxa"/>
            <w:tcBorders>
              <w:top w:val="nil"/>
              <w:bottom w:val="nil"/>
            </w:tcBorders>
          </w:tcPr>
          <w:p w14:paraId="53E32B81" w14:textId="47CC809E" w:rsidR="00B96F3C" w:rsidRPr="00520825" w:rsidRDefault="00B96F3C" w:rsidP="00EF798E">
            <w:pPr>
              <w:adjustRightInd w:val="0"/>
              <w:snapToGrid w:val="0"/>
              <w:spacing w:line="240" w:lineRule="auto"/>
              <w:jc w:val="center"/>
            </w:pPr>
            <w:r w:rsidRPr="00520825">
              <w:t>EfficientNetV2</w:t>
            </w:r>
            <w:r w:rsidRPr="0042559D">
              <w:fldChar w:fldCharType="begin"/>
            </w:r>
            <w:r w:rsidRPr="0042559D">
              <w:instrText xml:space="preserve"> ADDIN EN.CITE &lt;EndNote&gt;&lt;Cite&gt;&lt;Author&gt;Tan&lt;/Author&gt;&lt;Year&gt;2021&lt;/Year&gt;&lt;RecNum&gt;124&lt;/RecNum&gt;&lt;DisplayText&gt;&lt;style face="superscript"&gt;[38]&lt;/style&gt;&lt;/DisplayText&gt;&lt;record&gt;&lt;rec-number&gt;124&lt;/rec-number&gt;&lt;foreign-keys&gt;&lt;key app="EN" db-id="rx0zzwte5rxfs2e05tapddz9x2vp9dxxe2e9" timestamp="1681649810"&gt;124&lt;/key&gt;&lt;/foreign-keys&gt;&lt;ref-type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42559D">
              <w:fldChar w:fldCharType="separate"/>
            </w:r>
            <w:r w:rsidRPr="0042559D">
              <w:t>[</w:t>
            </w:r>
            <w:hyperlink w:anchor="_ENREF_38" w:tooltip="Tan, 2021 #124" w:history="1">
              <w:r w:rsidR="00EF798E" w:rsidRPr="0042559D">
                <w:t>38</w:t>
              </w:r>
            </w:hyperlink>
            <w:r w:rsidRPr="0042559D">
              <w:t>]</w:t>
            </w:r>
            <w:r w:rsidRPr="0042559D">
              <w:fldChar w:fldCharType="end"/>
            </w:r>
          </w:p>
        </w:tc>
        <w:tc>
          <w:tcPr>
            <w:tcW w:w="1418" w:type="dxa"/>
            <w:tcBorders>
              <w:top w:val="nil"/>
              <w:bottom w:val="nil"/>
            </w:tcBorders>
          </w:tcPr>
          <w:p w14:paraId="4D08C65C" w14:textId="77777777" w:rsidR="00B96F3C" w:rsidRPr="00520825" w:rsidRDefault="00B96F3C" w:rsidP="00216F4A">
            <w:pPr>
              <w:adjustRightInd w:val="0"/>
              <w:snapToGrid w:val="0"/>
              <w:spacing w:line="240" w:lineRule="auto"/>
              <w:jc w:val="center"/>
            </w:pPr>
            <w:r w:rsidRPr="00520825">
              <w:t>15.2M</w:t>
            </w:r>
          </w:p>
        </w:tc>
        <w:tc>
          <w:tcPr>
            <w:tcW w:w="1842" w:type="dxa"/>
            <w:tcBorders>
              <w:top w:val="nil"/>
              <w:bottom w:val="nil"/>
            </w:tcBorders>
          </w:tcPr>
          <w:p w14:paraId="64AE90BC" w14:textId="77777777" w:rsidR="00B96F3C" w:rsidRPr="00520825" w:rsidRDefault="00B96F3C" w:rsidP="00520825">
            <w:pPr>
              <w:adjustRightInd w:val="0"/>
              <w:snapToGrid w:val="0"/>
              <w:spacing w:line="240" w:lineRule="auto"/>
              <w:jc w:val="center"/>
            </w:pPr>
            <w:r w:rsidRPr="00520825">
              <w:t>1125ms</w:t>
            </w:r>
          </w:p>
        </w:tc>
      </w:tr>
      <w:tr w:rsidR="00B96F3C" w14:paraId="0966AFA3" w14:textId="77777777" w:rsidTr="00520825">
        <w:trPr>
          <w:jc w:val="right"/>
        </w:trPr>
        <w:tc>
          <w:tcPr>
            <w:tcW w:w="3686" w:type="dxa"/>
            <w:tcBorders>
              <w:top w:val="nil"/>
              <w:bottom w:val="nil"/>
            </w:tcBorders>
          </w:tcPr>
          <w:p w14:paraId="70332C3E" w14:textId="1F4D5A30" w:rsidR="00B96F3C" w:rsidRPr="00520825" w:rsidRDefault="00B96F3C" w:rsidP="00EF798E">
            <w:pPr>
              <w:adjustRightInd w:val="0"/>
              <w:snapToGrid w:val="0"/>
              <w:spacing w:line="240" w:lineRule="auto"/>
              <w:jc w:val="center"/>
            </w:pPr>
            <w:r w:rsidRPr="00520825">
              <w:t>DenseNet121(Transfer learning)</w:t>
            </w:r>
            <w:r w:rsidRPr="0042559D">
              <w:fldChar w:fldCharType="begin"/>
            </w:r>
            <w:r w:rsidRPr="0042559D">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2559D">
              <w:fldChar w:fldCharType="separate"/>
            </w:r>
            <w:r w:rsidRPr="0042559D">
              <w:t>[</w:t>
            </w:r>
            <w:hyperlink w:anchor="_ENREF_15" w:tooltip="Too, 2019 #19" w:history="1">
              <w:r w:rsidR="00EF798E" w:rsidRPr="0042559D">
                <w:t>15</w:t>
              </w:r>
            </w:hyperlink>
            <w:r w:rsidRPr="0042559D">
              <w:t>]</w:t>
            </w:r>
            <w:r w:rsidRPr="0042559D">
              <w:fldChar w:fldCharType="end"/>
            </w:r>
          </w:p>
        </w:tc>
        <w:tc>
          <w:tcPr>
            <w:tcW w:w="1418" w:type="dxa"/>
            <w:tcBorders>
              <w:top w:val="nil"/>
              <w:bottom w:val="nil"/>
            </w:tcBorders>
          </w:tcPr>
          <w:p w14:paraId="7635387D" w14:textId="77777777" w:rsidR="00B96F3C" w:rsidRPr="00520825" w:rsidRDefault="00B96F3C" w:rsidP="00216F4A">
            <w:pPr>
              <w:adjustRightInd w:val="0"/>
              <w:snapToGrid w:val="0"/>
              <w:spacing w:line="240" w:lineRule="auto"/>
              <w:jc w:val="center"/>
            </w:pPr>
            <w:r w:rsidRPr="00520825">
              <w:t>7.1M</w:t>
            </w:r>
          </w:p>
        </w:tc>
        <w:tc>
          <w:tcPr>
            <w:tcW w:w="1842" w:type="dxa"/>
            <w:tcBorders>
              <w:top w:val="nil"/>
              <w:bottom w:val="nil"/>
            </w:tcBorders>
          </w:tcPr>
          <w:p w14:paraId="72C4F7E3" w14:textId="77777777" w:rsidR="00B96F3C" w:rsidRPr="00520825" w:rsidRDefault="00B96F3C" w:rsidP="00520825">
            <w:pPr>
              <w:adjustRightInd w:val="0"/>
              <w:snapToGrid w:val="0"/>
              <w:spacing w:line="240" w:lineRule="auto"/>
              <w:jc w:val="center"/>
            </w:pPr>
            <w:r w:rsidRPr="00520825">
              <w:t>2165ms</w:t>
            </w:r>
          </w:p>
        </w:tc>
      </w:tr>
      <w:tr w:rsidR="00B96F3C" w14:paraId="700CDD8A" w14:textId="77777777" w:rsidTr="00ED1142">
        <w:trPr>
          <w:jc w:val="right"/>
        </w:trPr>
        <w:tc>
          <w:tcPr>
            <w:tcW w:w="3686" w:type="dxa"/>
            <w:tcBorders>
              <w:top w:val="nil"/>
              <w:bottom w:val="nil"/>
            </w:tcBorders>
          </w:tcPr>
          <w:p w14:paraId="436CB08B" w14:textId="3C694887" w:rsidR="00B96F3C" w:rsidRPr="00520825" w:rsidRDefault="00B96F3C" w:rsidP="00EF798E">
            <w:pPr>
              <w:adjustRightInd w:val="0"/>
              <w:snapToGrid w:val="0"/>
              <w:spacing w:line="240" w:lineRule="auto"/>
              <w:jc w:val="center"/>
            </w:pPr>
            <w:r w:rsidRPr="00520825">
              <w:rPr>
                <w:spacing w:val="15"/>
              </w:rPr>
              <w:t>modified EfficientNetV2</w:t>
            </w:r>
            <w:r w:rsidRPr="0042559D">
              <w:rPr>
                <w:spacing w:val="15"/>
              </w:rPr>
              <w:fldChar w:fldCharType="begin"/>
            </w:r>
            <w:r w:rsidRPr="0042559D">
              <w:rPr>
                <w:spacing w:val="15"/>
              </w:rPr>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42559D">
              <w:rPr>
                <w:spacing w:val="15"/>
              </w:rPr>
              <w:fldChar w:fldCharType="separate"/>
            </w:r>
            <w:r w:rsidRPr="0042559D">
              <w:rPr>
                <w:spacing w:val="15"/>
              </w:rPr>
              <w:t>[</w:t>
            </w:r>
            <w:hyperlink w:anchor="_ENREF_21" w:tooltip="Albattah, 2022 #92" w:history="1">
              <w:r w:rsidR="00EF798E" w:rsidRPr="0042559D">
                <w:rPr>
                  <w:spacing w:val="15"/>
                </w:rPr>
                <w:t>21</w:t>
              </w:r>
            </w:hyperlink>
            <w:r w:rsidRPr="0042559D">
              <w:rPr>
                <w:spacing w:val="15"/>
              </w:rPr>
              <w:t>]</w:t>
            </w:r>
            <w:r w:rsidRPr="0042559D">
              <w:rPr>
                <w:spacing w:val="15"/>
              </w:rPr>
              <w:fldChar w:fldCharType="end"/>
            </w:r>
          </w:p>
        </w:tc>
        <w:tc>
          <w:tcPr>
            <w:tcW w:w="1418" w:type="dxa"/>
            <w:tcBorders>
              <w:top w:val="nil"/>
              <w:bottom w:val="nil"/>
            </w:tcBorders>
          </w:tcPr>
          <w:p w14:paraId="3BBDA468" w14:textId="77777777" w:rsidR="00B96F3C" w:rsidRPr="00520825" w:rsidRDefault="00B96F3C" w:rsidP="00216F4A">
            <w:pPr>
              <w:adjustRightInd w:val="0"/>
              <w:snapToGrid w:val="0"/>
              <w:spacing w:line="240" w:lineRule="auto"/>
              <w:jc w:val="center"/>
            </w:pPr>
            <w:r w:rsidRPr="00520825">
              <w:t>14.4M</w:t>
            </w:r>
          </w:p>
        </w:tc>
        <w:tc>
          <w:tcPr>
            <w:tcW w:w="1842" w:type="dxa"/>
            <w:tcBorders>
              <w:top w:val="nil"/>
              <w:bottom w:val="nil"/>
            </w:tcBorders>
          </w:tcPr>
          <w:p w14:paraId="7558F070" w14:textId="77777777" w:rsidR="00B96F3C" w:rsidRPr="00520825" w:rsidRDefault="00B96F3C" w:rsidP="00520825">
            <w:pPr>
              <w:adjustRightInd w:val="0"/>
              <w:snapToGrid w:val="0"/>
              <w:spacing w:line="240" w:lineRule="auto"/>
              <w:jc w:val="center"/>
            </w:pPr>
            <w:r w:rsidRPr="00520825">
              <w:t>1053ms</w:t>
            </w:r>
          </w:p>
        </w:tc>
      </w:tr>
      <w:tr w:rsidR="00B96F3C" w14:paraId="431B3574" w14:textId="77777777" w:rsidTr="00520825">
        <w:trPr>
          <w:jc w:val="right"/>
        </w:trPr>
        <w:tc>
          <w:tcPr>
            <w:tcW w:w="3686" w:type="dxa"/>
            <w:tcBorders>
              <w:top w:val="nil"/>
              <w:bottom w:val="single" w:sz="8" w:space="0" w:color="auto"/>
            </w:tcBorders>
          </w:tcPr>
          <w:p w14:paraId="389BE3DB" w14:textId="77777777" w:rsidR="00B96F3C" w:rsidRPr="00520825" w:rsidRDefault="00B96F3C" w:rsidP="00216F4A">
            <w:pPr>
              <w:adjustRightInd w:val="0"/>
              <w:snapToGrid w:val="0"/>
              <w:spacing w:line="240" w:lineRule="auto"/>
              <w:jc w:val="center"/>
              <w:rPr>
                <w:b/>
                <w:spacing w:val="15"/>
              </w:rPr>
            </w:pPr>
            <w:r w:rsidRPr="00520825">
              <w:rPr>
                <w:b/>
                <w:spacing w:val="15"/>
              </w:rPr>
              <w:t>Proposed</w:t>
            </w:r>
          </w:p>
        </w:tc>
        <w:tc>
          <w:tcPr>
            <w:tcW w:w="1418" w:type="dxa"/>
            <w:tcBorders>
              <w:top w:val="nil"/>
              <w:bottom w:val="single" w:sz="8" w:space="0" w:color="auto"/>
            </w:tcBorders>
          </w:tcPr>
          <w:p w14:paraId="4F81119D" w14:textId="77777777" w:rsidR="00B96F3C" w:rsidRPr="00520825" w:rsidRDefault="00B96F3C" w:rsidP="00216F4A">
            <w:pPr>
              <w:adjustRightInd w:val="0"/>
              <w:snapToGrid w:val="0"/>
              <w:spacing w:line="240" w:lineRule="auto"/>
              <w:jc w:val="center"/>
              <w:rPr>
                <w:b/>
              </w:rPr>
            </w:pPr>
            <w:r w:rsidRPr="00520825">
              <w:rPr>
                <w:b/>
              </w:rPr>
              <w:t>685k</w:t>
            </w:r>
          </w:p>
        </w:tc>
        <w:tc>
          <w:tcPr>
            <w:tcW w:w="1842" w:type="dxa"/>
            <w:tcBorders>
              <w:top w:val="nil"/>
              <w:bottom w:val="single" w:sz="8" w:space="0" w:color="auto"/>
            </w:tcBorders>
          </w:tcPr>
          <w:p w14:paraId="258D91B3" w14:textId="77777777" w:rsidR="00B96F3C" w:rsidRPr="00520825" w:rsidRDefault="00B96F3C" w:rsidP="00520825">
            <w:pPr>
              <w:adjustRightInd w:val="0"/>
              <w:snapToGrid w:val="0"/>
              <w:spacing w:line="240" w:lineRule="auto"/>
              <w:jc w:val="center"/>
              <w:rPr>
                <w:b/>
              </w:rPr>
            </w:pPr>
            <w:r w:rsidRPr="00520825">
              <w:rPr>
                <w:b/>
              </w:rPr>
              <w:t>1010ms</w:t>
            </w:r>
          </w:p>
        </w:tc>
      </w:tr>
    </w:tbl>
    <w:p w14:paraId="59AB059B" w14:textId="51A07EDF" w:rsidR="00B96F3C" w:rsidRPr="00700995" w:rsidRDefault="00B96F3C" w:rsidP="009D4269">
      <w:pPr>
        <w:adjustRightInd w:val="0"/>
        <w:snapToGrid w:val="0"/>
        <w:spacing w:line="228" w:lineRule="auto"/>
        <w:ind w:left="2608" w:firstLine="425"/>
        <w:rPr>
          <w:spacing w:val="15"/>
        </w:rPr>
      </w:pPr>
      <w:r w:rsidRPr="00700995">
        <w:rPr>
          <w:spacing w:val="15"/>
        </w:rPr>
        <w:t xml:space="preserve">In Tables 7 and </w:t>
      </w:r>
      <w:r w:rsidR="00D41AE0">
        <w:rPr>
          <w:spacing w:val="15"/>
        </w:rPr>
        <w:t xml:space="preserve">Tables </w:t>
      </w:r>
      <w:r w:rsidRPr="00700995">
        <w:rPr>
          <w:spacing w:val="15"/>
        </w:rPr>
        <w:t>8 we show the complexity of the model, from which we can obviously see that our proposed method always contains a minimum number of parameters and less than 1M, both on the PlantVillage dataset and on the FGVC8 dataset.</w:t>
      </w:r>
      <w:r w:rsidRPr="00700995">
        <w:t xml:space="preserve"> </w:t>
      </w:r>
      <w:r w:rsidRPr="00700995">
        <w:rPr>
          <w:spacing w:val="15"/>
        </w:rPr>
        <w:t>In addition, on the PlantVillage dataset, the proposed method spends only the least amount of time than the other methods to complete the task of identifying and classifying various plant diseases. On the FGVC8 dataset, the proposed method also took less time than the other methods to perform all operations.</w:t>
      </w:r>
      <w:r w:rsidRPr="00700995">
        <w:t xml:space="preserve"> </w:t>
      </w:r>
      <w:r w:rsidRPr="00700995">
        <w:rPr>
          <w:spacing w:val="15"/>
        </w:rPr>
        <w:t>More specifically, on the PlantVillage dataset, the VGG16 model contains the largest number of parameters, about 175 times more than the proposed model FoldNet, and ResNet152 is the most resource-consuming method in terms of processing time. However, in contrast, our proposed FoldNet model contains only 685k parameters, which is less than any other model, and requires only 1010ms minimum processing time.</w:t>
      </w:r>
      <w:r w:rsidRPr="00700995">
        <w:t xml:space="preserve"> </w:t>
      </w:r>
      <w:r w:rsidRPr="00700995">
        <w:rPr>
          <w:spacing w:val="15"/>
        </w:rPr>
        <w:t xml:space="preserve">On the FGVC8 dataset, the Inception-ResNetV2 model contains the largest number of parameters, about 100 times more than the proposed model FoldNet, and </w:t>
      </w:r>
      <w:proofErr w:type="spellStart"/>
      <w:r w:rsidRPr="00700995">
        <w:rPr>
          <w:spacing w:val="15"/>
        </w:rPr>
        <w:t>PatchConvNet</w:t>
      </w:r>
      <w:proofErr w:type="spellEnd"/>
      <w:r w:rsidRPr="00700995">
        <w:rPr>
          <w:spacing w:val="15"/>
        </w:rPr>
        <w:t xml:space="preserve"> is the most resource-consuming method in terms of processing time. However, in contrast, our proposed FoldNet model contains only 516k parameters, which is less than any other model, and requires only 3.6h of minimum operation time.</w:t>
      </w:r>
      <w:r w:rsidRPr="00700995">
        <w:t xml:space="preserve"> </w:t>
      </w:r>
      <w:r w:rsidRPr="00700995">
        <w:rPr>
          <w:spacing w:val="15"/>
        </w:rPr>
        <w:t xml:space="preserve">In summary, the </w:t>
      </w:r>
      <w:r w:rsidRPr="00700995">
        <w:rPr>
          <w:spacing w:val="15"/>
        </w:rPr>
        <w:lastRenderedPageBreak/>
        <w:t>effectiveness of the FoldNet model for plant disease identification in controlled environments and realistic scenarios is demonstrated, and as seen in the comparative analysis of Tables 7 and 8, our model provides a lightweight solution for plant disease identification.</w:t>
      </w:r>
    </w:p>
    <w:p w14:paraId="1102E467" w14:textId="70CBF267"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8.</w:t>
      </w:r>
      <w:r w:rsidRPr="00700995">
        <w:rPr>
          <w:sz w:val="18"/>
          <w:szCs w:val="18"/>
        </w:rPr>
        <w:t xml:space="preserve"> Comparative analysis of the proposed method with other methods on FGVC8 regarding computational complexity</w:t>
      </w:r>
      <w:r w:rsidR="00700995" w:rsidRPr="00700995">
        <w:rPr>
          <w:sz w:val="18"/>
          <w:szCs w:val="18"/>
        </w:rPr>
        <w:t>.</w:t>
      </w:r>
    </w:p>
    <w:tbl>
      <w:tblPr>
        <w:tblStyle w:val="a3"/>
        <w:tblW w:w="0" w:type="auto"/>
        <w:jc w:val="right"/>
        <w:tblLook w:val="04A0" w:firstRow="1" w:lastRow="0" w:firstColumn="1" w:lastColumn="0" w:noHBand="0" w:noVBand="1"/>
      </w:tblPr>
      <w:tblGrid>
        <w:gridCol w:w="3485"/>
        <w:gridCol w:w="1335"/>
        <w:gridCol w:w="1276"/>
      </w:tblGrid>
      <w:tr w:rsidR="00B96F3C" w14:paraId="39D27B42" w14:textId="77777777" w:rsidTr="00ED1142">
        <w:trPr>
          <w:jc w:val="right"/>
        </w:trPr>
        <w:tc>
          <w:tcPr>
            <w:tcW w:w="3485" w:type="dxa"/>
            <w:tcBorders>
              <w:top w:val="single" w:sz="8" w:space="0" w:color="auto"/>
              <w:left w:val="nil"/>
              <w:bottom w:val="single" w:sz="4" w:space="0" w:color="auto"/>
              <w:right w:val="nil"/>
            </w:tcBorders>
          </w:tcPr>
          <w:p w14:paraId="36FBB07E" w14:textId="77777777" w:rsidR="00B96F3C" w:rsidRPr="00E1200A" w:rsidRDefault="00B96F3C" w:rsidP="00216F4A">
            <w:pPr>
              <w:adjustRightInd w:val="0"/>
              <w:snapToGrid w:val="0"/>
              <w:spacing w:line="240" w:lineRule="auto"/>
              <w:jc w:val="center"/>
              <w:rPr>
                <w:b/>
              </w:rPr>
            </w:pPr>
            <w:r w:rsidRPr="00E1200A">
              <w:rPr>
                <w:b/>
              </w:rPr>
              <w:t>Model</w:t>
            </w:r>
          </w:p>
        </w:tc>
        <w:tc>
          <w:tcPr>
            <w:tcW w:w="1335" w:type="dxa"/>
            <w:tcBorders>
              <w:top w:val="single" w:sz="8" w:space="0" w:color="auto"/>
              <w:left w:val="nil"/>
              <w:bottom w:val="single" w:sz="4" w:space="0" w:color="auto"/>
              <w:right w:val="nil"/>
            </w:tcBorders>
          </w:tcPr>
          <w:p w14:paraId="70AE9A74" w14:textId="77777777" w:rsidR="00B96F3C" w:rsidRPr="00E1200A" w:rsidRDefault="00B96F3C" w:rsidP="00E1200A">
            <w:pPr>
              <w:adjustRightInd w:val="0"/>
              <w:snapToGrid w:val="0"/>
              <w:spacing w:line="240" w:lineRule="auto"/>
              <w:jc w:val="center"/>
              <w:rPr>
                <w:b/>
              </w:rPr>
            </w:pPr>
            <w:r w:rsidRPr="00E1200A">
              <w:rPr>
                <w:b/>
              </w:rPr>
              <w:t>Parameter</w:t>
            </w:r>
          </w:p>
        </w:tc>
        <w:tc>
          <w:tcPr>
            <w:tcW w:w="1276" w:type="dxa"/>
            <w:tcBorders>
              <w:top w:val="single" w:sz="8" w:space="0" w:color="auto"/>
              <w:left w:val="nil"/>
              <w:bottom w:val="single" w:sz="4" w:space="0" w:color="auto"/>
              <w:right w:val="nil"/>
            </w:tcBorders>
          </w:tcPr>
          <w:p w14:paraId="75683552" w14:textId="77777777" w:rsidR="00B96F3C" w:rsidRPr="00E1200A" w:rsidRDefault="00B96F3C" w:rsidP="00E1200A">
            <w:pPr>
              <w:adjustRightInd w:val="0"/>
              <w:snapToGrid w:val="0"/>
              <w:spacing w:line="240" w:lineRule="auto"/>
              <w:jc w:val="center"/>
              <w:rPr>
                <w:b/>
              </w:rPr>
            </w:pPr>
            <w:r w:rsidRPr="00E1200A">
              <w:rPr>
                <w:b/>
              </w:rPr>
              <w:t>Time</w:t>
            </w:r>
          </w:p>
        </w:tc>
      </w:tr>
      <w:tr w:rsidR="00B96F3C" w14:paraId="4D3F9EC7" w14:textId="77777777" w:rsidTr="00475B1B">
        <w:trPr>
          <w:jc w:val="right"/>
        </w:trPr>
        <w:tc>
          <w:tcPr>
            <w:tcW w:w="3485" w:type="dxa"/>
            <w:tcBorders>
              <w:top w:val="single" w:sz="4" w:space="0" w:color="auto"/>
              <w:left w:val="nil"/>
              <w:bottom w:val="nil"/>
              <w:right w:val="nil"/>
            </w:tcBorders>
          </w:tcPr>
          <w:p w14:paraId="5ACF5F2D" w14:textId="4634AB8C" w:rsidR="00B96F3C" w:rsidRPr="00E1200A" w:rsidRDefault="00B96F3C" w:rsidP="00EF798E">
            <w:pPr>
              <w:adjustRightInd w:val="0"/>
              <w:snapToGrid w:val="0"/>
              <w:spacing w:line="240" w:lineRule="auto"/>
              <w:jc w:val="center"/>
            </w:pPr>
            <w:r w:rsidRPr="00E1200A">
              <w:rPr>
                <w:spacing w:val="15"/>
              </w:rPr>
              <w:t>Inception-ResNetV2</w:t>
            </w:r>
            <w:r w:rsidRPr="0042559D">
              <w:rPr>
                <w:spacing w:val="15"/>
              </w:rPr>
              <w:fldChar w:fldCharType="begin"/>
            </w:r>
            <w:r w:rsidRPr="0042559D">
              <w:rPr>
                <w:spacing w:val="15"/>
              </w:rPr>
              <w:instrText xml:space="preserve"> ADDIN EN.CITE &lt;EndNote&gt;&lt;Cite&gt;&lt;Author&gt;Ai&lt;/Author&gt;&lt;Year&gt;2020&lt;/Year&gt;&lt;RecNum&gt;113&lt;/RecNum&gt;&lt;DisplayText&gt;&lt;style face="superscript"&gt;[39]&lt;/style&gt;&lt;/DisplayText&gt;&lt;record&gt;&lt;rec-number&gt;113&lt;/rec-number&gt;&lt;foreign-keys&gt;&lt;key app="EN" db-id="rx0zzwte5rxfs2e05tapddz9x2vp9dxxe2e9" timestamp="1680772877"&gt;113&lt;/key&gt;&lt;/foreign-keys&gt;&lt;ref-type name="Journal Article"&gt;17&lt;/ref-type&gt;&lt;contributors&gt;&lt;authors&gt;&lt;author&gt;Ai, Yong&lt;/author&gt;&lt;author&gt;Sun, Chong&lt;/author&gt;&lt;author&gt;Tie, Jun&lt;/author&gt;&lt;author&gt;Cai, Xiantao&lt;/author&gt;&lt;/authors&gt;&lt;/contributors&gt;&lt;titles&gt;&lt;title&gt;Research on recognition model of crop diseases and insect pests based on deep learning in harsh environments&lt;/title&gt;&lt;secondary-title&gt;IEEE Access&lt;/secondary-title&gt;&lt;/titles&gt;&lt;periodical&gt;&lt;full-title&gt;IEEE Access&lt;/full-title&gt;&lt;/periodical&gt;&lt;pages&gt;171686-171693&lt;/pages&gt;&lt;volume&gt;8&lt;/volume&gt;&lt;dates&gt;&lt;year&gt;2020&lt;/year&gt;&lt;/dates&gt;&lt;isbn&gt;2169-3536&lt;/isbn&gt;&lt;urls&gt;&lt;/urls&gt;&lt;/record&gt;&lt;/Cite&gt;&lt;/EndNote&gt;</w:instrText>
            </w:r>
            <w:r w:rsidRPr="0042559D">
              <w:rPr>
                <w:spacing w:val="15"/>
              </w:rPr>
              <w:fldChar w:fldCharType="separate"/>
            </w:r>
            <w:r w:rsidRPr="0042559D">
              <w:rPr>
                <w:spacing w:val="15"/>
              </w:rPr>
              <w:t>[</w:t>
            </w:r>
            <w:hyperlink w:anchor="_ENREF_39" w:tooltip="Ai, 2020 #113" w:history="1">
              <w:r w:rsidR="00EF798E" w:rsidRPr="0042559D">
                <w:rPr>
                  <w:spacing w:val="15"/>
                </w:rPr>
                <w:t>39</w:t>
              </w:r>
            </w:hyperlink>
            <w:r w:rsidRPr="0042559D">
              <w:rPr>
                <w:spacing w:val="15"/>
              </w:rPr>
              <w:t>]</w:t>
            </w:r>
            <w:r w:rsidRPr="0042559D">
              <w:rPr>
                <w:spacing w:val="15"/>
              </w:rPr>
              <w:fldChar w:fldCharType="end"/>
            </w:r>
          </w:p>
        </w:tc>
        <w:tc>
          <w:tcPr>
            <w:tcW w:w="1335" w:type="dxa"/>
            <w:tcBorders>
              <w:top w:val="single" w:sz="4" w:space="0" w:color="auto"/>
              <w:left w:val="nil"/>
              <w:bottom w:val="nil"/>
              <w:right w:val="nil"/>
            </w:tcBorders>
          </w:tcPr>
          <w:p w14:paraId="60833722" w14:textId="77777777" w:rsidR="00B96F3C" w:rsidRPr="00E1200A" w:rsidRDefault="00B96F3C" w:rsidP="00E1200A">
            <w:pPr>
              <w:adjustRightInd w:val="0"/>
              <w:snapToGrid w:val="0"/>
              <w:spacing w:line="240" w:lineRule="auto"/>
              <w:jc w:val="center"/>
            </w:pPr>
            <w:r w:rsidRPr="00E1200A">
              <w:t>51.83M</w:t>
            </w:r>
          </w:p>
        </w:tc>
        <w:tc>
          <w:tcPr>
            <w:tcW w:w="1276" w:type="dxa"/>
            <w:tcBorders>
              <w:top w:val="single" w:sz="4" w:space="0" w:color="auto"/>
              <w:left w:val="nil"/>
              <w:bottom w:val="nil"/>
              <w:right w:val="nil"/>
            </w:tcBorders>
          </w:tcPr>
          <w:p w14:paraId="24E701DF" w14:textId="77777777" w:rsidR="00B96F3C" w:rsidRPr="00E1200A" w:rsidRDefault="00B96F3C" w:rsidP="00E1200A">
            <w:pPr>
              <w:adjustRightInd w:val="0"/>
              <w:snapToGrid w:val="0"/>
              <w:spacing w:line="240" w:lineRule="auto"/>
              <w:jc w:val="center"/>
            </w:pPr>
            <w:r w:rsidRPr="00E1200A">
              <w:t>4.8h</w:t>
            </w:r>
          </w:p>
        </w:tc>
      </w:tr>
      <w:tr w:rsidR="00B96F3C" w14:paraId="53E3A98B" w14:textId="77777777" w:rsidTr="00475B1B">
        <w:trPr>
          <w:jc w:val="right"/>
        </w:trPr>
        <w:tc>
          <w:tcPr>
            <w:tcW w:w="3485" w:type="dxa"/>
            <w:tcBorders>
              <w:top w:val="nil"/>
              <w:left w:val="nil"/>
              <w:bottom w:val="nil"/>
              <w:right w:val="nil"/>
            </w:tcBorders>
          </w:tcPr>
          <w:p w14:paraId="1CBB1F2C" w14:textId="7D467430" w:rsidR="00B96F3C" w:rsidRPr="00E1200A" w:rsidRDefault="00B96F3C" w:rsidP="00EF798E">
            <w:pPr>
              <w:adjustRightInd w:val="0"/>
              <w:snapToGrid w:val="0"/>
              <w:spacing w:line="240" w:lineRule="auto"/>
              <w:jc w:val="center"/>
            </w:pPr>
            <w:r w:rsidRPr="00E1200A">
              <w:t>SEResNet50</w:t>
            </w:r>
            <w:r w:rsidRPr="0042559D">
              <w:fldChar w:fldCharType="begin"/>
            </w:r>
            <w:r w:rsidRPr="0042559D">
              <w:instrText xml:space="preserve"> ADDIN EN.CITE &lt;EndNote&gt;&lt;Cite&gt;&lt;Author&gt;Bian&lt;/Author&gt;&lt;Year&gt;2022&lt;/Year&gt;&lt;RecNum&gt;117&lt;/RecNum&gt;&lt;DisplayText&gt;&lt;style face="superscript"&gt;[40]&lt;/style&gt;&lt;/DisplayText&gt;&lt;record&gt;&lt;rec-number&gt;117&lt;/rec-number&gt;&lt;foreign-keys&gt;&lt;key app="EN" db-id="rx0zzwte5rxfs2e05tapddz9x2vp9dxxe2e9" timestamp="1680774761"&gt;117&lt;/key&gt;&lt;/foreign-keys&gt;&lt;ref-type name="Conference Proceedings"&gt;10&lt;/ref-type&gt;&lt;contributors&gt;&lt;authors&gt;&lt;author&gt;Bian, Enkai&lt;/author&gt;&lt;author&gt;Yu, Chen&lt;/author&gt;&lt;author&gt;Wang, Yuzeng&lt;/author&gt;&lt;/authors&gt;&lt;/contributors&gt;&lt;titles&gt;&lt;title&gt;Research on Wood Strip Classification Method Based on Deep Learning&lt;/title&gt;&lt;secondary-title&gt;2022 IEEE 4th International Conference on Civil Aviation Safety and Information Technology (ICCASIT)&lt;/secondary-title&gt;&lt;/titles&gt;&lt;pages&gt;955-958&lt;/pages&gt;&lt;dates&gt;&lt;year&gt;2022&lt;/year&gt;&lt;/dates&gt;&lt;publisher&gt;IEEE&lt;/publisher&gt;&lt;isbn&gt;1665467665&lt;/isbn&gt;&lt;urls&gt;&lt;/urls&gt;&lt;/record&gt;&lt;/Cite&gt;&lt;/EndNote&gt;</w:instrText>
            </w:r>
            <w:r w:rsidRPr="0042559D">
              <w:fldChar w:fldCharType="separate"/>
            </w:r>
            <w:r w:rsidRPr="0042559D">
              <w:t>[</w:t>
            </w:r>
            <w:hyperlink w:anchor="_ENREF_40" w:tooltip="Bian, 2022 #117" w:history="1">
              <w:r w:rsidR="00EF798E" w:rsidRPr="0042559D">
                <w:t>40</w:t>
              </w:r>
            </w:hyperlink>
            <w:r w:rsidRPr="0042559D">
              <w:t>]</w:t>
            </w:r>
            <w:r w:rsidRPr="0042559D">
              <w:fldChar w:fldCharType="end"/>
            </w:r>
          </w:p>
        </w:tc>
        <w:tc>
          <w:tcPr>
            <w:tcW w:w="1335" w:type="dxa"/>
            <w:tcBorders>
              <w:top w:val="nil"/>
              <w:left w:val="nil"/>
              <w:bottom w:val="nil"/>
              <w:right w:val="nil"/>
            </w:tcBorders>
          </w:tcPr>
          <w:p w14:paraId="51A79D85" w14:textId="77777777" w:rsidR="00B96F3C" w:rsidRPr="00E1200A" w:rsidRDefault="00B96F3C" w:rsidP="00E1200A">
            <w:pPr>
              <w:adjustRightInd w:val="0"/>
              <w:snapToGrid w:val="0"/>
              <w:spacing w:line="240" w:lineRule="auto"/>
              <w:jc w:val="center"/>
            </w:pPr>
            <w:r w:rsidRPr="00E1200A">
              <w:t>26.06M</w:t>
            </w:r>
          </w:p>
        </w:tc>
        <w:tc>
          <w:tcPr>
            <w:tcW w:w="1276" w:type="dxa"/>
            <w:tcBorders>
              <w:top w:val="nil"/>
              <w:left w:val="nil"/>
              <w:bottom w:val="nil"/>
              <w:right w:val="nil"/>
            </w:tcBorders>
          </w:tcPr>
          <w:p w14:paraId="2652DC8C" w14:textId="77777777" w:rsidR="00B96F3C" w:rsidRPr="00E1200A" w:rsidRDefault="00B96F3C" w:rsidP="00E1200A">
            <w:pPr>
              <w:adjustRightInd w:val="0"/>
              <w:snapToGrid w:val="0"/>
              <w:spacing w:line="240" w:lineRule="auto"/>
              <w:jc w:val="center"/>
            </w:pPr>
            <w:r w:rsidRPr="00E1200A">
              <w:t>4.1h</w:t>
            </w:r>
          </w:p>
        </w:tc>
      </w:tr>
      <w:tr w:rsidR="00B96F3C" w14:paraId="7788B0D0" w14:textId="77777777" w:rsidTr="00475B1B">
        <w:trPr>
          <w:jc w:val="right"/>
        </w:trPr>
        <w:tc>
          <w:tcPr>
            <w:tcW w:w="3485" w:type="dxa"/>
            <w:tcBorders>
              <w:top w:val="nil"/>
              <w:left w:val="nil"/>
              <w:bottom w:val="nil"/>
              <w:right w:val="nil"/>
            </w:tcBorders>
          </w:tcPr>
          <w:p w14:paraId="5FEC2CA9" w14:textId="4430A989" w:rsidR="00B96F3C" w:rsidRPr="00E1200A" w:rsidRDefault="00B96F3C" w:rsidP="00EF798E">
            <w:pPr>
              <w:adjustRightInd w:val="0"/>
              <w:snapToGrid w:val="0"/>
              <w:spacing w:line="240" w:lineRule="auto"/>
              <w:jc w:val="center"/>
            </w:pPr>
            <w:proofErr w:type="spellStart"/>
            <w:r w:rsidRPr="00E1200A">
              <w:t>PatchConvNet</w:t>
            </w:r>
            <w:proofErr w:type="spellEnd"/>
            <w:r w:rsidRPr="0042559D">
              <w:fldChar w:fldCharType="begin"/>
            </w:r>
            <w:r w:rsidRPr="0042559D">
              <w:instrText xml:space="preserve"> ADDIN EN.CITE &lt;EndNote&gt;&lt;Cite&gt;&lt;Author&gt;Touvron&lt;/Author&gt;&lt;Year&gt;2021&lt;/Year&gt;&lt;RecNum&gt;112&lt;/RecNum&gt;&lt;DisplayText&gt;&lt;style face="superscript"&gt;[41]&lt;/style&gt;&lt;/DisplayText&gt;&lt;record&gt;&lt;rec-number&gt;112&lt;/rec-number&gt;&lt;foreign-keys&gt;&lt;key app="EN" db-id="rx0zzwte5rxfs2e05tapddz9x2vp9dxxe2e9" timestamp="1680772485"&gt;112&lt;/key&gt;&lt;/foreign-keys&gt;&lt;ref-type name="Journal Article"&gt;17&lt;/ref-type&gt;&lt;contributors&gt;&lt;authors&gt;&lt;author&gt;Touvron, Hugo&lt;/author&gt;&lt;author&gt;Cord, Matthieu&lt;/author&gt;&lt;author&gt;El-Nouby, Alaaeldin&lt;/author&gt;&lt;author&gt;Bojanowski, Piotr&lt;/author&gt;&lt;author&gt;Joulin, Armand&lt;/author&gt;&lt;author&gt;Synnaeve, Gabriel&lt;/author&gt;&lt;author&gt;Jégou, Hervé&lt;/author&gt;&lt;/authors&gt;&lt;/contributors&gt;&lt;titles&gt;&lt;title&gt;Augmenting convolutional networks with attention-based aggregation&lt;/title&gt;&lt;secondary-title&gt;arXiv preprint arXiv:2112.13692&lt;/secondary-title&gt;&lt;/titles&gt;&lt;periodical&gt;&lt;full-title&gt;arXiv preprint arXiv:2112.13692&lt;/full-title&gt;&lt;/periodical&gt;&lt;dates&gt;&lt;year&gt;2021&lt;/year&gt;&lt;/dates&gt;&lt;urls&gt;&lt;/urls&gt;&lt;/record&gt;&lt;/Cite&gt;&lt;/EndNote&gt;</w:instrText>
            </w:r>
            <w:r w:rsidRPr="0042559D">
              <w:fldChar w:fldCharType="separate"/>
            </w:r>
            <w:r w:rsidRPr="0042559D">
              <w:t>[</w:t>
            </w:r>
            <w:hyperlink w:anchor="_ENREF_41" w:tooltip="Touvron, 2021 #112" w:history="1">
              <w:r w:rsidR="00EF798E" w:rsidRPr="0042559D">
                <w:t>41</w:t>
              </w:r>
            </w:hyperlink>
            <w:r w:rsidRPr="0042559D">
              <w:t>]</w:t>
            </w:r>
            <w:r w:rsidRPr="0042559D">
              <w:fldChar w:fldCharType="end"/>
            </w:r>
          </w:p>
        </w:tc>
        <w:tc>
          <w:tcPr>
            <w:tcW w:w="1335" w:type="dxa"/>
            <w:tcBorders>
              <w:top w:val="nil"/>
              <w:left w:val="nil"/>
              <w:bottom w:val="nil"/>
              <w:right w:val="nil"/>
            </w:tcBorders>
          </w:tcPr>
          <w:p w14:paraId="027A3035" w14:textId="77777777" w:rsidR="00B96F3C" w:rsidRPr="00E1200A" w:rsidRDefault="00B96F3C" w:rsidP="00E1200A">
            <w:pPr>
              <w:adjustRightInd w:val="0"/>
              <w:snapToGrid w:val="0"/>
              <w:spacing w:line="240" w:lineRule="auto"/>
              <w:jc w:val="center"/>
            </w:pPr>
            <w:r w:rsidRPr="00E1200A">
              <w:t>24.78M</w:t>
            </w:r>
          </w:p>
        </w:tc>
        <w:tc>
          <w:tcPr>
            <w:tcW w:w="1276" w:type="dxa"/>
            <w:tcBorders>
              <w:top w:val="nil"/>
              <w:left w:val="nil"/>
              <w:bottom w:val="nil"/>
              <w:right w:val="nil"/>
            </w:tcBorders>
          </w:tcPr>
          <w:p w14:paraId="24980872" w14:textId="77777777" w:rsidR="00B96F3C" w:rsidRPr="00E1200A" w:rsidRDefault="00B96F3C" w:rsidP="00E1200A">
            <w:pPr>
              <w:adjustRightInd w:val="0"/>
              <w:snapToGrid w:val="0"/>
              <w:spacing w:line="240" w:lineRule="auto"/>
              <w:jc w:val="center"/>
            </w:pPr>
            <w:r w:rsidRPr="00E1200A">
              <w:t>6.5h</w:t>
            </w:r>
          </w:p>
        </w:tc>
      </w:tr>
      <w:tr w:rsidR="00B96F3C" w14:paraId="127BCBB9" w14:textId="77777777" w:rsidTr="00475B1B">
        <w:trPr>
          <w:jc w:val="right"/>
        </w:trPr>
        <w:tc>
          <w:tcPr>
            <w:tcW w:w="3485" w:type="dxa"/>
            <w:tcBorders>
              <w:top w:val="nil"/>
              <w:left w:val="nil"/>
              <w:bottom w:val="nil"/>
              <w:right w:val="nil"/>
            </w:tcBorders>
          </w:tcPr>
          <w:p w14:paraId="51F423A2" w14:textId="021D3205" w:rsidR="00B96F3C" w:rsidRPr="00E1200A" w:rsidRDefault="00B96F3C" w:rsidP="00EF798E">
            <w:pPr>
              <w:adjustRightInd w:val="0"/>
              <w:snapToGrid w:val="0"/>
              <w:spacing w:line="240" w:lineRule="auto"/>
              <w:jc w:val="center"/>
            </w:pPr>
            <w:r w:rsidRPr="00E1200A">
              <w:t>ResMLP-S12</w:t>
            </w:r>
            <w:r w:rsidRPr="0042559D">
              <w:fldChar w:fldCharType="begin"/>
            </w:r>
            <w:r w:rsidRPr="0042559D">
              <w:instrText xml:space="preserve"> ADDIN EN.CITE &lt;EndNote&gt;&lt;Cite&gt;&lt;Author&gt;Touvron&lt;/Author&gt;&lt;Year&gt;2022&lt;/Year&gt;&lt;RecNum&gt;114&lt;/RecNum&gt;&lt;DisplayText&gt;&lt;style face="superscript"&gt;[42]&lt;/style&gt;&lt;/DisplayText&gt;&lt;record&gt;&lt;rec-number&gt;114&lt;/rec-number&gt;&lt;foreign-keys&gt;&lt;key app="EN" db-id="rx0zzwte5rxfs2e05tapddz9x2vp9dxxe2e9" timestamp="1680773245"&gt;114&lt;/key&gt;&lt;/foreign-keys&gt;&lt;ref-type name="Journal Article"&gt;17&lt;/ref-type&gt;&lt;contributors&gt;&lt;authors&gt;&lt;author&gt;Touvron, Hugo&lt;/author&gt;&lt;author&gt;Bojanowski, Piotr&lt;/author&gt;&lt;author&gt;Caron, Mathilde&lt;/author&gt;&lt;author&gt;Cord, Matthieu&lt;/author&gt;&lt;author&gt;El-Nouby, Alaaeldin&lt;/author&gt;&lt;author&gt;Grave, Edouard&lt;/author&gt;&lt;author&gt;Izacard, Gautier&lt;/author&gt;&lt;author&gt;Joulin, Armand&lt;/author&gt;&lt;author&gt;Synnaeve, Gabriel&lt;/author&gt;&lt;author&gt;Verbeek, Jakob&lt;/author&gt;&lt;/authors&gt;&lt;/contributors&gt;&lt;titles&gt;&lt;title&gt;Resmlp: Feedforward networks for image classification with data-efficient training&lt;/title&gt;&lt;secondary-title&gt;IEEE Transactions on Pattern Analysis and Machine Intelligence&lt;/secondary-title&gt;&lt;/titles&gt;&lt;periodical&gt;&lt;full-title&gt;IEEE Transactions on Pattern Analysis and Machine Intelligence&lt;/full-title&gt;&lt;/periodical&gt;&lt;dates&gt;&lt;year&gt;2022&lt;/year&gt;&lt;/dates&gt;&lt;isbn&gt;0162-8828&lt;/isbn&gt;&lt;urls&gt;&lt;/urls&gt;&lt;/record&gt;&lt;/Cite&gt;&lt;/EndNote&gt;</w:instrText>
            </w:r>
            <w:r w:rsidRPr="0042559D">
              <w:fldChar w:fldCharType="separate"/>
            </w:r>
            <w:r w:rsidRPr="0042559D">
              <w:t>[</w:t>
            </w:r>
            <w:hyperlink w:anchor="_ENREF_42" w:tooltip="Touvron, 2022 #114" w:history="1">
              <w:r w:rsidR="00EF798E" w:rsidRPr="0042559D">
                <w:t>42</w:t>
              </w:r>
            </w:hyperlink>
            <w:r w:rsidRPr="0042559D">
              <w:t>]</w:t>
            </w:r>
            <w:r w:rsidRPr="0042559D">
              <w:fldChar w:fldCharType="end"/>
            </w:r>
          </w:p>
        </w:tc>
        <w:tc>
          <w:tcPr>
            <w:tcW w:w="1335" w:type="dxa"/>
            <w:tcBorders>
              <w:top w:val="nil"/>
              <w:left w:val="nil"/>
              <w:bottom w:val="nil"/>
              <w:right w:val="nil"/>
            </w:tcBorders>
          </w:tcPr>
          <w:p w14:paraId="1E07D24C" w14:textId="77777777" w:rsidR="00B96F3C" w:rsidRPr="00E1200A" w:rsidRDefault="00B96F3C" w:rsidP="00E1200A">
            <w:pPr>
              <w:adjustRightInd w:val="0"/>
              <w:snapToGrid w:val="0"/>
              <w:spacing w:line="240" w:lineRule="auto"/>
              <w:jc w:val="center"/>
            </w:pPr>
            <w:r w:rsidRPr="00E1200A">
              <w:t>14.94M</w:t>
            </w:r>
          </w:p>
        </w:tc>
        <w:tc>
          <w:tcPr>
            <w:tcW w:w="1276" w:type="dxa"/>
            <w:tcBorders>
              <w:top w:val="nil"/>
              <w:left w:val="nil"/>
              <w:bottom w:val="nil"/>
              <w:right w:val="nil"/>
            </w:tcBorders>
          </w:tcPr>
          <w:p w14:paraId="2D1B7C49" w14:textId="77777777" w:rsidR="00B96F3C" w:rsidRPr="00E1200A" w:rsidRDefault="00B96F3C" w:rsidP="00E1200A">
            <w:pPr>
              <w:adjustRightInd w:val="0"/>
              <w:snapToGrid w:val="0"/>
              <w:spacing w:line="240" w:lineRule="auto"/>
              <w:jc w:val="center"/>
            </w:pPr>
            <w:r w:rsidRPr="00E1200A">
              <w:t>4.5h</w:t>
            </w:r>
          </w:p>
        </w:tc>
      </w:tr>
      <w:tr w:rsidR="00B96F3C" w14:paraId="76F5DD68" w14:textId="77777777" w:rsidTr="00475B1B">
        <w:trPr>
          <w:jc w:val="right"/>
        </w:trPr>
        <w:tc>
          <w:tcPr>
            <w:tcW w:w="3485" w:type="dxa"/>
            <w:tcBorders>
              <w:top w:val="nil"/>
              <w:left w:val="nil"/>
              <w:bottom w:val="nil"/>
              <w:right w:val="nil"/>
            </w:tcBorders>
          </w:tcPr>
          <w:p w14:paraId="32432B76" w14:textId="583FDA00" w:rsidR="00B96F3C" w:rsidRPr="00E1200A" w:rsidRDefault="00B96F3C" w:rsidP="00EF798E">
            <w:pPr>
              <w:adjustRightInd w:val="0"/>
              <w:snapToGrid w:val="0"/>
              <w:spacing w:line="240" w:lineRule="auto"/>
              <w:jc w:val="center"/>
            </w:pPr>
            <w:proofErr w:type="spellStart"/>
            <w:r w:rsidRPr="00E1200A">
              <w:t>CoAtNet</w:t>
            </w:r>
            <w:proofErr w:type="spellEnd"/>
            <w:r w:rsidRPr="0042559D">
              <w:fldChar w:fldCharType="begin"/>
            </w:r>
            <w:r w:rsidRPr="0042559D">
              <w:instrText xml:space="preserve"> ADDIN EN.CITE &lt;EndNote&gt;&lt;Cite&gt;&lt;Author&gt;Dai&lt;/Author&gt;&lt;Year&gt;2021&lt;/Year&gt;&lt;RecNum&gt;115&lt;/RecNum&gt;&lt;DisplayText&gt;&lt;style face="superscript"&gt;[43]&lt;/style&gt;&lt;/DisplayText&gt;&lt;record&gt;&lt;rec-number&gt;115&lt;/rec-number&gt;&lt;foreign-keys&gt;&lt;key app="EN" db-id="rx0zzwte5rxfs2e05tapddz9x2vp9dxxe2e9" timestamp="1680773963"&gt;115&lt;/key&gt;&lt;/foreign-keys&gt;&lt;ref-type name="Journal Article"&gt;17&lt;/ref-type&gt;&lt;contributors&gt;&lt;authors&gt;&lt;author&gt;Dai, Zihang&lt;/author&gt;&lt;author&gt;Liu, Hanxiao&lt;/author&gt;&lt;author&gt;Le, Quoc V&lt;/author&gt;&lt;author&gt;Tan, Mingxing&lt;/author&gt;&lt;/authors&gt;&lt;/contributors&gt;&lt;titles&gt;&lt;title&gt;Coatnet: Marrying convolution and attention for all data sizes&lt;/title&gt;&lt;secondary-title&gt;Advances in Neural Information Processing Systems&lt;/secondary-title&gt;&lt;/titles&gt;&lt;periodical&gt;&lt;full-title&gt;Advances in neural information processing systems&lt;/full-title&gt;&lt;/periodical&gt;&lt;pages&gt;3965-3977&lt;/pages&gt;&lt;volume&gt;34&lt;/volume&gt;&lt;dates&gt;&lt;year&gt;2021&lt;/year&gt;&lt;/dates&gt;&lt;urls&gt;&lt;/urls&gt;&lt;/record&gt;&lt;/Cite&gt;&lt;/EndNote&gt;</w:instrText>
            </w:r>
            <w:r w:rsidRPr="0042559D">
              <w:fldChar w:fldCharType="separate"/>
            </w:r>
            <w:r w:rsidRPr="0042559D">
              <w:t>[</w:t>
            </w:r>
            <w:hyperlink w:anchor="_ENREF_43" w:tooltip="Dai, 2021 #115" w:history="1">
              <w:r w:rsidR="00EF798E" w:rsidRPr="0042559D">
                <w:t>43</w:t>
              </w:r>
            </w:hyperlink>
            <w:r w:rsidRPr="0042559D">
              <w:t>]</w:t>
            </w:r>
            <w:r w:rsidRPr="0042559D">
              <w:fldChar w:fldCharType="end"/>
            </w:r>
          </w:p>
        </w:tc>
        <w:tc>
          <w:tcPr>
            <w:tcW w:w="1335" w:type="dxa"/>
            <w:tcBorders>
              <w:top w:val="nil"/>
              <w:left w:val="nil"/>
              <w:bottom w:val="nil"/>
              <w:right w:val="nil"/>
            </w:tcBorders>
          </w:tcPr>
          <w:p w14:paraId="55E70AA2" w14:textId="77777777" w:rsidR="00B96F3C" w:rsidRPr="00E1200A" w:rsidRDefault="00B96F3C" w:rsidP="00E1200A">
            <w:pPr>
              <w:adjustRightInd w:val="0"/>
              <w:snapToGrid w:val="0"/>
              <w:spacing w:line="240" w:lineRule="auto"/>
              <w:jc w:val="center"/>
            </w:pPr>
            <w:r w:rsidRPr="00E1200A">
              <w:t>16.99M</w:t>
            </w:r>
          </w:p>
        </w:tc>
        <w:tc>
          <w:tcPr>
            <w:tcW w:w="1276" w:type="dxa"/>
            <w:tcBorders>
              <w:top w:val="nil"/>
              <w:left w:val="nil"/>
              <w:bottom w:val="nil"/>
              <w:right w:val="nil"/>
            </w:tcBorders>
          </w:tcPr>
          <w:p w14:paraId="1B8FCE9B" w14:textId="77777777" w:rsidR="00B96F3C" w:rsidRPr="00E1200A" w:rsidRDefault="00B96F3C" w:rsidP="00E1200A">
            <w:pPr>
              <w:adjustRightInd w:val="0"/>
              <w:snapToGrid w:val="0"/>
              <w:spacing w:line="240" w:lineRule="auto"/>
              <w:jc w:val="center"/>
            </w:pPr>
            <w:r w:rsidRPr="00E1200A">
              <w:t>4.4h</w:t>
            </w:r>
          </w:p>
        </w:tc>
      </w:tr>
      <w:tr w:rsidR="00B96F3C" w14:paraId="313EBCFF" w14:textId="77777777" w:rsidTr="00475B1B">
        <w:trPr>
          <w:jc w:val="right"/>
        </w:trPr>
        <w:tc>
          <w:tcPr>
            <w:tcW w:w="3485" w:type="dxa"/>
            <w:tcBorders>
              <w:top w:val="nil"/>
              <w:left w:val="nil"/>
              <w:bottom w:val="nil"/>
              <w:right w:val="nil"/>
            </w:tcBorders>
          </w:tcPr>
          <w:p w14:paraId="513BDB76" w14:textId="105CEC6B" w:rsidR="00B96F3C" w:rsidRPr="00E1200A" w:rsidRDefault="00B96F3C" w:rsidP="00EF798E">
            <w:pPr>
              <w:adjustRightInd w:val="0"/>
              <w:snapToGrid w:val="0"/>
              <w:spacing w:line="240" w:lineRule="auto"/>
              <w:jc w:val="center"/>
            </w:pPr>
            <w:r w:rsidRPr="00E1200A">
              <w:t>VAN-B0</w:t>
            </w:r>
            <w:r w:rsidRPr="0042559D">
              <w:fldChar w:fldCharType="begin"/>
            </w:r>
            <w:r w:rsidRPr="0042559D">
              <w:instrText xml:space="preserve"> ADDIN EN.CITE &lt;EndNote&gt;&lt;Cite&gt;&lt;Author&gt;Guo&lt;/Author&gt;&lt;Year&gt;2022&lt;/Year&gt;&lt;RecNum&gt;116&lt;/RecNum&gt;&lt;DisplayText&gt;&lt;style face="superscript"&gt;[44]&lt;/style&gt;&lt;/DisplayText&gt;&lt;record&gt;&lt;rec-number&gt;116&lt;/rec-number&gt;&lt;foreign-keys&gt;&lt;key app="EN" db-id="rx0zzwte5rxfs2e05tapddz9x2vp9dxxe2e9" timestamp="1680774339"&gt;116&lt;/key&gt;&lt;/foreign-keys&gt;&lt;ref-type name="Journal Article"&gt;17&lt;/ref-type&gt;&lt;contributors&gt;&lt;authors&gt;&lt;author&gt;Guo, Meng-Hao&lt;/author&gt;&lt;author&gt;Lu, Cheng-Ze&lt;/author&gt;&lt;author&gt;Liu, Zheng-Ning&lt;/author&gt;&lt;author&gt;Cheng, Ming-Ming&lt;/author&gt;&lt;author&gt;Hu, Shi-Min&lt;/author&gt;&lt;/authors&gt;&lt;/contributors&gt;&lt;titles&gt;&lt;title&gt;Visual attention network&lt;/title&gt;&lt;secondary-title&gt;arXiv preprint arXiv:2202.09741&lt;/secondary-title&gt;&lt;/titles&gt;&lt;periodical&gt;&lt;full-title&gt;arXiv preprint arXiv:2202.09741&lt;/full-title&gt;&lt;/periodical&gt;&lt;dates&gt;&lt;year&gt;2022&lt;/year&gt;&lt;/dates&gt;&lt;urls&gt;&lt;/urls&gt;&lt;/record&gt;&lt;/Cite&gt;&lt;/EndNote&gt;</w:instrText>
            </w:r>
            <w:r w:rsidRPr="0042559D">
              <w:fldChar w:fldCharType="separate"/>
            </w:r>
            <w:r w:rsidRPr="0042559D">
              <w:t>[</w:t>
            </w:r>
            <w:hyperlink w:anchor="_ENREF_44" w:tooltip="Guo, 2022 #116" w:history="1">
              <w:r w:rsidR="00EF798E" w:rsidRPr="0042559D">
                <w:t>44</w:t>
              </w:r>
            </w:hyperlink>
            <w:r w:rsidRPr="0042559D">
              <w:t>]</w:t>
            </w:r>
            <w:r w:rsidRPr="0042559D">
              <w:fldChar w:fldCharType="end"/>
            </w:r>
          </w:p>
        </w:tc>
        <w:tc>
          <w:tcPr>
            <w:tcW w:w="1335" w:type="dxa"/>
            <w:tcBorders>
              <w:top w:val="nil"/>
              <w:left w:val="nil"/>
              <w:bottom w:val="nil"/>
              <w:right w:val="nil"/>
            </w:tcBorders>
          </w:tcPr>
          <w:p w14:paraId="005F214D" w14:textId="77777777" w:rsidR="00B96F3C" w:rsidRPr="00E1200A" w:rsidRDefault="00B96F3C" w:rsidP="00E1200A">
            <w:pPr>
              <w:adjustRightInd w:val="0"/>
              <w:snapToGrid w:val="0"/>
              <w:spacing w:line="240" w:lineRule="auto"/>
              <w:jc w:val="center"/>
            </w:pPr>
            <w:r w:rsidRPr="00E1200A">
              <w:t>3.85M</w:t>
            </w:r>
          </w:p>
        </w:tc>
        <w:tc>
          <w:tcPr>
            <w:tcW w:w="1276" w:type="dxa"/>
            <w:tcBorders>
              <w:top w:val="nil"/>
              <w:left w:val="nil"/>
              <w:bottom w:val="nil"/>
              <w:right w:val="nil"/>
            </w:tcBorders>
          </w:tcPr>
          <w:p w14:paraId="5C8D3BDF" w14:textId="77777777" w:rsidR="00B96F3C" w:rsidRPr="00E1200A" w:rsidRDefault="00B96F3C" w:rsidP="00E1200A">
            <w:pPr>
              <w:adjustRightInd w:val="0"/>
              <w:snapToGrid w:val="0"/>
              <w:spacing w:line="240" w:lineRule="auto"/>
              <w:jc w:val="center"/>
            </w:pPr>
            <w:r w:rsidRPr="00E1200A">
              <w:t>3.7h</w:t>
            </w:r>
          </w:p>
        </w:tc>
      </w:tr>
      <w:tr w:rsidR="00B96F3C" w14:paraId="0904A3A0" w14:textId="77777777" w:rsidTr="00ED1142">
        <w:trPr>
          <w:jc w:val="right"/>
        </w:trPr>
        <w:tc>
          <w:tcPr>
            <w:tcW w:w="3485" w:type="dxa"/>
            <w:tcBorders>
              <w:top w:val="nil"/>
              <w:left w:val="nil"/>
              <w:bottom w:val="nil"/>
              <w:right w:val="nil"/>
            </w:tcBorders>
          </w:tcPr>
          <w:p w14:paraId="4EE5427A" w14:textId="161CE22B" w:rsidR="00B96F3C" w:rsidRPr="00E1200A" w:rsidRDefault="00B96F3C" w:rsidP="00EF798E">
            <w:pPr>
              <w:adjustRightInd w:val="0"/>
              <w:snapToGrid w:val="0"/>
              <w:spacing w:line="240" w:lineRule="auto"/>
              <w:jc w:val="center"/>
            </w:pPr>
            <w:proofErr w:type="spellStart"/>
            <w:r w:rsidRPr="00E1200A">
              <w:t>DenseNet</w:t>
            </w:r>
            <w:proofErr w:type="spellEnd"/>
            <w:r w:rsidRPr="00E1200A">
              <w:t>-MFA</w:t>
            </w:r>
            <w:r w:rsidRPr="0042559D">
              <w:fldChar w:fldCharType="begin"/>
            </w:r>
            <w:r w:rsidRPr="0042559D">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42559D">
              <w:fldChar w:fldCharType="separate"/>
            </w:r>
            <w:r w:rsidRPr="0042559D">
              <w:t>[</w:t>
            </w:r>
            <w:hyperlink w:anchor="_ENREF_22" w:tooltip="Zuo, 2022 #107" w:history="1">
              <w:r w:rsidR="00EF798E" w:rsidRPr="0042559D">
                <w:t>22</w:t>
              </w:r>
            </w:hyperlink>
            <w:r w:rsidRPr="0042559D">
              <w:t>]</w:t>
            </w:r>
            <w:r w:rsidRPr="0042559D">
              <w:fldChar w:fldCharType="end"/>
            </w:r>
          </w:p>
        </w:tc>
        <w:tc>
          <w:tcPr>
            <w:tcW w:w="1335" w:type="dxa"/>
            <w:tcBorders>
              <w:top w:val="nil"/>
              <w:left w:val="nil"/>
              <w:bottom w:val="nil"/>
              <w:right w:val="nil"/>
            </w:tcBorders>
          </w:tcPr>
          <w:p w14:paraId="4C3412DE" w14:textId="77777777" w:rsidR="00B96F3C" w:rsidRPr="00E1200A" w:rsidRDefault="00B96F3C" w:rsidP="00E1200A">
            <w:pPr>
              <w:adjustRightInd w:val="0"/>
              <w:snapToGrid w:val="0"/>
              <w:spacing w:line="240" w:lineRule="auto"/>
              <w:jc w:val="center"/>
            </w:pPr>
            <w:r w:rsidRPr="00E1200A">
              <w:t>9.45M</w:t>
            </w:r>
          </w:p>
        </w:tc>
        <w:tc>
          <w:tcPr>
            <w:tcW w:w="1276" w:type="dxa"/>
            <w:tcBorders>
              <w:top w:val="nil"/>
              <w:left w:val="nil"/>
              <w:bottom w:val="nil"/>
              <w:right w:val="nil"/>
            </w:tcBorders>
          </w:tcPr>
          <w:p w14:paraId="04C4B29B" w14:textId="77777777" w:rsidR="00B96F3C" w:rsidRPr="00E1200A" w:rsidRDefault="00B96F3C" w:rsidP="00E1200A">
            <w:pPr>
              <w:adjustRightInd w:val="0"/>
              <w:snapToGrid w:val="0"/>
              <w:spacing w:line="240" w:lineRule="auto"/>
              <w:jc w:val="center"/>
            </w:pPr>
            <w:r w:rsidRPr="00E1200A">
              <w:t>4.5h</w:t>
            </w:r>
          </w:p>
        </w:tc>
      </w:tr>
      <w:tr w:rsidR="00B96F3C" w14:paraId="230B0519" w14:textId="77777777" w:rsidTr="00ED1142">
        <w:trPr>
          <w:jc w:val="right"/>
        </w:trPr>
        <w:tc>
          <w:tcPr>
            <w:tcW w:w="3485" w:type="dxa"/>
            <w:tcBorders>
              <w:top w:val="nil"/>
              <w:left w:val="nil"/>
              <w:bottom w:val="single" w:sz="8" w:space="0" w:color="auto"/>
              <w:right w:val="nil"/>
            </w:tcBorders>
          </w:tcPr>
          <w:p w14:paraId="1205F743" w14:textId="77777777" w:rsidR="00B96F3C" w:rsidRPr="00E1200A" w:rsidRDefault="00B96F3C" w:rsidP="00216F4A">
            <w:pPr>
              <w:adjustRightInd w:val="0"/>
              <w:snapToGrid w:val="0"/>
              <w:spacing w:line="240" w:lineRule="auto"/>
              <w:jc w:val="center"/>
              <w:rPr>
                <w:b/>
              </w:rPr>
            </w:pPr>
            <w:r w:rsidRPr="00E1200A">
              <w:rPr>
                <w:b/>
                <w:spacing w:val="15"/>
              </w:rPr>
              <w:t>Proposed</w:t>
            </w:r>
          </w:p>
        </w:tc>
        <w:tc>
          <w:tcPr>
            <w:tcW w:w="1335" w:type="dxa"/>
            <w:tcBorders>
              <w:top w:val="nil"/>
              <w:left w:val="nil"/>
              <w:bottom w:val="single" w:sz="8" w:space="0" w:color="auto"/>
              <w:right w:val="nil"/>
            </w:tcBorders>
          </w:tcPr>
          <w:p w14:paraId="09EB796B" w14:textId="77777777" w:rsidR="00B96F3C" w:rsidRPr="00E1200A" w:rsidRDefault="00B96F3C" w:rsidP="00E1200A">
            <w:pPr>
              <w:adjustRightInd w:val="0"/>
              <w:snapToGrid w:val="0"/>
              <w:spacing w:line="240" w:lineRule="auto"/>
              <w:jc w:val="center"/>
              <w:rPr>
                <w:b/>
              </w:rPr>
            </w:pPr>
            <w:r w:rsidRPr="00E1200A">
              <w:rPr>
                <w:b/>
              </w:rPr>
              <w:t>516k</w:t>
            </w:r>
          </w:p>
        </w:tc>
        <w:tc>
          <w:tcPr>
            <w:tcW w:w="1276" w:type="dxa"/>
            <w:tcBorders>
              <w:top w:val="nil"/>
              <w:left w:val="nil"/>
              <w:bottom w:val="single" w:sz="8" w:space="0" w:color="auto"/>
              <w:right w:val="nil"/>
            </w:tcBorders>
          </w:tcPr>
          <w:p w14:paraId="299DBA91" w14:textId="77777777" w:rsidR="00B96F3C" w:rsidRPr="00E1200A" w:rsidRDefault="00B96F3C" w:rsidP="00E1200A">
            <w:pPr>
              <w:adjustRightInd w:val="0"/>
              <w:snapToGrid w:val="0"/>
              <w:spacing w:line="240" w:lineRule="auto"/>
              <w:jc w:val="center"/>
              <w:rPr>
                <w:b/>
              </w:rPr>
            </w:pPr>
            <w:r w:rsidRPr="00E1200A">
              <w:rPr>
                <w:b/>
              </w:rPr>
              <w:t>3.6h</w:t>
            </w:r>
          </w:p>
        </w:tc>
      </w:tr>
    </w:tbl>
    <w:p w14:paraId="02A275AD" w14:textId="1F6C20FF"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9.</w:t>
      </w:r>
      <w:r w:rsidRPr="00700995">
        <w:rPr>
          <w:rFonts w:cs="Arial"/>
          <w:spacing w:val="15"/>
          <w:sz w:val="18"/>
          <w:szCs w:val="18"/>
        </w:rPr>
        <w:t xml:space="preserve"> </w:t>
      </w:r>
      <w:r w:rsidRPr="00700995">
        <w:rPr>
          <w:spacing w:val="15"/>
          <w:sz w:val="18"/>
          <w:szCs w:val="18"/>
        </w:rPr>
        <w:t>Average values of deep learning-based methods on the PlantVillage</w:t>
      </w:r>
      <w:r w:rsidR="00700995" w:rsidRPr="00700995">
        <w:rPr>
          <w:spacing w:val="15"/>
          <w:sz w:val="18"/>
          <w:szCs w:val="18"/>
        </w:rPr>
        <w:t>.</w:t>
      </w:r>
    </w:p>
    <w:tbl>
      <w:tblPr>
        <w:tblStyle w:val="a3"/>
        <w:tblW w:w="0" w:type="auto"/>
        <w:jc w:val="righ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276"/>
        <w:gridCol w:w="1134"/>
        <w:gridCol w:w="992"/>
        <w:gridCol w:w="1134"/>
      </w:tblGrid>
      <w:tr w:rsidR="00B96F3C" w14:paraId="6E0FE6E5" w14:textId="77777777" w:rsidTr="00ED1142">
        <w:trPr>
          <w:jc w:val="right"/>
        </w:trPr>
        <w:tc>
          <w:tcPr>
            <w:tcW w:w="3544" w:type="dxa"/>
            <w:tcBorders>
              <w:top w:val="single" w:sz="8" w:space="0" w:color="auto"/>
              <w:bottom w:val="single" w:sz="4" w:space="0" w:color="auto"/>
            </w:tcBorders>
          </w:tcPr>
          <w:p w14:paraId="23DEA80F" w14:textId="77777777" w:rsidR="00B96F3C" w:rsidRPr="00F95DF6" w:rsidRDefault="00B96F3C" w:rsidP="00216F4A">
            <w:pPr>
              <w:adjustRightInd w:val="0"/>
              <w:snapToGrid w:val="0"/>
              <w:spacing w:line="240" w:lineRule="auto"/>
              <w:jc w:val="center"/>
              <w:rPr>
                <w:b/>
              </w:rPr>
            </w:pPr>
            <w:r w:rsidRPr="00F95DF6">
              <w:rPr>
                <w:b/>
              </w:rPr>
              <w:t>Model</w:t>
            </w:r>
          </w:p>
        </w:tc>
        <w:tc>
          <w:tcPr>
            <w:tcW w:w="1276" w:type="dxa"/>
            <w:tcBorders>
              <w:top w:val="single" w:sz="8" w:space="0" w:color="auto"/>
              <w:bottom w:val="single" w:sz="4" w:space="0" w:color="auto"/>
            </w:tcBorders>
          </w:tcPr>
          <w:p w14:paraId="2FE1FE86" w14:textId="77777777" w:rsidR="00B96F3C" w:rsidRPr="00F95DF6" w:rsidRDefault="00B96F3C" w:rsidP="00F95DF6">
            <w:pPr>
              <w:adjustRightInd w:val="0"/>
              <w:snapToGrid w:val="0"/>
              <w:spacing w:line="240" w:lineRule="auto"/>
              <w:jc w:val="center"/>
              <w:rPr>
                <w:b/>
              </w:rPr>
            </w:pPr>
            <w:r w:rsidRPr="00F95DF6">
              <w:rPr>
                <w:b/>
              </w:rPr>
              <w:t>Accuracy</w:t>
            </w:r>
          </w:p>
        </w:tc>
        <w:tc>
          <w:tcPr>
            <w:tcW w:w="1134" w:type="dxa"/>
            <w:tcBorders>
              <w:top w:val="single" w:sz="8" w:space="0" w:color="auto"/>
              <w:bottom w:val="single" w:sz="4" w:space="0" w:color="auto"/>
            </w:tcBorders>
          </w:tcPr>
          <w:p w14:paraId="0BEE2191" w14:textId="77777777" w:rsidR="00B96F3C" w:rsidRPr="00F95DF6" w:rsidRDefault="00B96F3C" w:rsidP="00F95DF6">
            <w:pPr>
              <w:adjustRightInd w:val="0"/>
              <w:snapToGrid w:val="0"/>
              <w:spacing w:line="240" w:lineRule="auto"/>
              <w:jc w:val="center"/>
              <w:rPr>
                <w:b/>
              </w:rPr>
            </w:pPr>
            <w:r w:rsidRPr="00F95DF6">
              <w:rPr>
                <w:b/>
              </w:rPr>
              <w:t>Precision</w:t>
            </w:r>
          </w:p>
        </w:tc>
        <w:tc>
          <w:tcPr>
            <w:tcW w:w="992" w:type="dxa"/>
            <w:tcBorders>
              <w:top w:val="single" w:sz="8" w:space="0" w:color="auto"/>
              <w:bottom w:val="single" w:sz="4" w:space="0" w:color="auto"/>
            </w:tcBorders>
          </w:tcPr>
          <w:p w14:paraId="498A64B5" w14:textId="77777777" w:rsidR="00B96F3C" w:rsidRPr="00F95DF6" w:rsidRDefault="00B96F3C" w:rsidP="00F95DF6">
            <w:pPr>
              <w:adjustRightInd w:val="0"/>
              <w:snapToGrid w:val="0"/>
              <w:spacing w:line="240" w:lineRule="auto"/>
              <w:jc w:val="center"/>
              <w:rPr>
                <w:b/>
              </w:rPr>
            </w:pPr>
            <w:r w:rsidRPr="00F95DF6">
              <w:rPr>
                <w:b/>
              </w:rPr>
              <w:t>Recall</w:t>
            </w:r>
          </w:p>
        </w:tc>
        <w:tc>
          <w:tcPr>
            <w:tcW w:w="1134" w:type="dxa"/>
            <w:tcBorders>
              <w:top w:val="single" w:sz="8" w:space="0" w:color="auto"/>
              <w:bottom w:val="single" w:sz="4" w:space="0" w:color="auto"/>
            </w:tcBorders>
          </w:tcPr>
          <w:p w14:paraId="5D4653F6" w14:textId="77777777" w:rsidR="00B96F3C" w:rsidRPr="00F95DF6" w:rsidRDefault="00B96F3C" w:rsidP="00F95DF6">
            <w:pPr>
              <w:adjustRightInd w:val="0"/>
              <w:snapToGrid w:val="0"/>
              <w:spacing w:line="240" w:lineRule="auto"/>
              <w:jc w:val="center"/>
              <w:rPr>
                <w:b/>
              </w:rPr>
            </w:pPr>
            <w:r w:rsidRPr="00F95DF6">
              <w:rPr>
                <w:b/>
              </w:rPr>
              <w:t>F1-score</w:t>
            </w:r>
          </w:p>
        </w:tc>
      </w:tr>
      <w:tr w:rsidR="00B96F3C" w14:paraId="5368F348" w14:textId="77777777" w:rsidTr="00ED1142">
        <w:trPr>
          <w:jc w:val="right"/>
        </w:trPr>
        <w:tc>
          <w:tcPr>
            <w:tcW w:w="3544" w:type="dxa"/>
            <w:tcBorders>
              <w:top w:val="single" w:sz="4" w:space="0" w:color="auto"/>
            </w:tcBorders>
          </w:tcPr>
          <w:p w14:paraId="7319D9EC" w14:textId="77777777" w:rsidR="00B96F3C" w:rsidRPr="00F95DF6" w:rsidRDefault="00B96F3C" w:rsidP="00216F4A">
            <w:pPr>
              <w:adjustRightInd w:val="0"/>
              <w:snapToGrid w:val="0"/>
              <w:spacing w:line="240" w:lineRule="auto"/>
              <w:jc w:val="center"/>
            </w:pPr>
            <w:r w:rsidRPr="00F95DF6">
              <w:t>ResNet50</w:t>
            </w:r>
          </w:p>
        </w:tc>
        <w:tc>
          <w:tcPr>
            <w:tcW w:w="1276" w:type="dxa"/>
            <w:tcBorders>
              <w:top w:val="single" w:sz="4" w:space="0" w:color="auto"/>
            </w:tcBorders>
          </w:tcPr>
          <w:p w14:paraId="41CA20F4" w14:textId="77777777" w:rsidR="00B96F3C" w:rsidRPr="00F95DF6" w:rsidRDefault="00B96F3C" w:rsidP="00F95DF6">
            <w:pPr>
              <w:adjustRightInd w:val="0"/>
              <w:snapToGrid w:val="0"/>
              <w:spacing w:line="240" w:lineRule="auto"/>
              <w:jc w:val="center"/>
            </w:pPr>
            <w:r w:rsidRPr="00F95DF6">
              <w:t>0.982</w:t>
            </w:r>
          </w:p>
        </w:tc>
        <w:tc>
          <w:tcPr>
            <w:tcW w:w="1134" w:type="dxa"/>
            <w:tcBorders>
              <w:top w:val="single" w:sz="4" w:space="0" w:color="auto"/>
            </w:tcBorders>
          </w:tcPr>
          <w:p w14:paraId="025F11FA" w14:textId="77777777" w:rsidR="00B96F3C" w:rsidRPr="00F95DF6" w:rsidRDefault="00B96F3C" w:rsidP="00F95DF6">
            <w:pPr>
              <w:adjustRightInd w:val="0"/>
              <w:snapToGrid w:val="0"/>
              <w:spacing w:line="240" w:lineRule="auto"/>
              <w:jc w:val="center"/>
            </w:pPr>
            <w:r w:rsidRPr="00F95DF6">
              <w:t>0.94</w:t>
            </w:r>
          </w:p>
        </w:tc>
        <w:tc>
          <w:tcPr>
            <w:tcW w:w="992" w:type="dxa"/>
            <w:tcBorders>
              <w:top w:val="single" w:sz="4" w:space="0" w:color="auto"/>
            </w:tcBorders>
          </w:tcPr>
          <w:p w14:paraId="1441556D" w14:textId="77777777" w:rsidR="00B96F3C" w:rsidRPr="00F95DF6" w:rsidRDefault="00B96F3C" w:rsidP="00F95DF6">
            <w:pPr>
              <w:adjustRightInd w:val="0"/>
              <w:snapToGrid w:val="0"/>
              <w:spacing w:line="240" w:lineRule="auto"/>
              <w:jc w:val="center"/>
            </w:pPr>
            <w:r w:rsidRPr="00F95DF6">
              <w:t>0.94</w:t>
            </w:r>
          </w:p>
        </w:tc>
        <w:tc>
          <w:tcPr>
            <w:tcW w:w="1134" w:type="dxa"/>
            <w:tcBorders>
              <w:top w:val="single" w:sz="4" w:space="0" w:color="auto"/>
            </w:tcBorders>
          </w:tcPr>
          <w:p w14:paraId="2976F385" w14:textId="77777777" w:rsidR="00B96F3C" w:rsidRPr="00F95DF6" w:rsidRDefault="00B96F3C" w:rsidP="00F95DF6">
            <w:pPr>
              <w:adjustRightInd w:val="0"/>
              <w:snapToGrid w:val="0"/>
              <w:spacing w:line="240" w:lineRule="auto"/>
              <w:jc w:val="center"/>
            </w:pPr>
            <w:r w:rsidRPr="00F95DF6">
              <w:t>0.94</w:t>
            </w:r>
          </w:p>
        </w:tc>
      </w:tr>
      <w:tr w:rsidR="00B96F3C" w14:paraId="165319E6" w14:textId="77777777" w:rsidTr="00475B1B">
        <w:trPr>
          <w:jc w:val="right"/>
        </w:trPr>
        <w:tc>
          <w:tcPr>
            <w:tcW w:w="3544" w:type="dxa"/>
          </w:tcPr>
          <w:p w14:paraId="7C49F34F" w14:textId="77777777" w:rsidR="00B96F3C" w:rsidRPr="00F95DF6" w:rsidRDefault="00B96F3C" w:rsidP="00216F4A">
            <w:pPr>
              <w:adjustRightInd w:val="0"/>
              <w:snapToGrid w:val="0"/>
              <w:spacing w:line="240" w:lineRule="auto"/>
              <w:jc w:val="center"/>
            </w:pPr>
            <w:r w:rsidRPr="00F95DF6">
              <w:t>DenseNet169</w:t>
            </w:r>
          </w:p>
        </w:tc>
        <w:tc>
          <w:tcPr>
            <w:tcW w:w="1276" w:type="dxa"/>
          </w:tcPr>
          <w:p w14:paraId="3C081BF4" w14:textId="77777777" w:rsidR="00B96F3C" w:rsidRPr="00F95DF6" w:rsidRDefault="00B96F3C" w:rsidP="00F95DF6">
            <w:pPr>
              <w:adjustRightInd w:val="0"/>
              <w:snapToGrid w:val="0"/>
              <w:spacing w:line="240" w:lineRule="auto"/>
              <w:jc w:val="center"/>
            </w:pPr>
            <w:r w:rsidRPr="00F95DF6">
              <w:t>0.974</w:t>
            </w:r>
          </w:p>
        </w:tc>
        <w:tc>
          <w:tcPr>
            <w:tcW w:w="1134" w:type="dxa"/>
          </w:tcPr>
          <w:p w14:paraId="1E253C08" w14:textId="77777777" w:rsidR="00B96F3C" w:rsidRPr="00F95DF6" w:rsidRDefault="00B96F3C" w:rsidP="00F95DF6">
            <w:pPr>
              <w:adjustRightInd w:val="0"/>
              <w:snapToGrid w:val="0"/>
              <w:spacing w:line="240" w:lineRule="auto"/>
              <w:jc w:val="center"/>
            </w:pPr>
            <w:r w:rsidRPr="00F95DF6">
              <w:t>0.92</w:t>
            </w:r>
          </w:p>
        </w:tc>
        <w:tc>
          <w:tcPr>
            <w:tcW w:w="992" w:type="dxa"/>
          </w:tcPr>
          <w:p w14:paraId="157CB0F6" w14:textId="77777777" w:rsidR="00B96F3C" w:rsidRPr="00F95DF6" w:rsidRDefault="00B96F3C" w:rsidP="00F95DF6">
            <w:pPr>
              <w:adjustRightInd w:val="0"/>
              <w:snapToGrid w:val="0"/>
              <w:spacing w:line="240" w:lineRule="auto"/>
              <w:jc w:val="center"/>
            </w:pPr>
            <w:r w:rsidRPr="00F95DF6">
              <w:t>0.93</w:t>
            </w:r>
          </w:p>
        </w:tc>
        <w:tc>
          <w:tcPr>
            <w:tcW w:w="1134" w:type="dxa"/>
          </w:tcPr>
          <w:p w14:paraId="6B9D8DBA" w14:textId="77777777" w:rsidR="00B96F3C" w:rsidRPr="00F95DF6" w:rsidRDefault="00B96F3C" w:rsidP="00F95DF6">
            <w:pPr>
              <w:adjustRightInd w:val="0"/>
              <w:snapToGrid w:val="0"/>
              <w:spacing w:line="240" w:lineRule="auto"/>
              <w:jc w:val="center"/>
            </w:pPr>
            <w:r w:rsidRPr="00F95DF6">
              <w:t>0.93</w:t>
            </w:r>
          </w:p>
        </w:tc>
      </w:tr>
      <w:tr w:rsidR="00B96F3C" w14:paraId="4BF31BB6" w14:textId="77777777" w:rsidTr="00475B1B">
        <w:trPr>
          <w:jc w:val="right"/>
        </w:trPr>
        <w:tc>
          <w:tcPr>
            <w:tcW w:w="3544" w:type="dxa"/>
          </w:tcPr>
          <w:p w14:paraId="0D1553D1" w14:textId="44F672C7" w:rsidR="00B96F3C" w:rsidRPr="00F95DF6" w:rsidRDefault="00B96F3C" w:rsidP="00EF798E">
            <w:pPr>
              <w:adjustRightInd w:val="0"/>
              <w:snapToGrid w:val="0"/>
              <w:spacing w:line="240" w:lineRule="auto"/>
              <w:jc w:val="center"/>
            </w:pPr>
            <w:proofErr w:type="spellStart"/>
            <w:r w:rsidRPr="00F95DF6">
              <w:t>AlexNet</w:t>
            </w:r>
            <w:proofErr w:type="spellEnd"/>
            <w:r w:rsidRPr="00F95DF6">
              <w: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063D2271" w14:textId="77777777" w:rsidR="00B96F3C" w:rsidRPr="00F95DF6" w:rsidRDefault="00B96F3C" w:rsidP="00F95DF6">
            <w:pPr>
              <w:adjustRightInd w:val="0"/>
              <w:snapToGrid w:val="0"/>
              <w:spacing w:line="240" w:lineRule="auto"/>
              <w:jc w:val="center"/>
            </w:pPr>
            <w:r w:rsidRPr="00F95DF6">
              <w:t>0.9928</w:t>
            </w:r>
          </w:p>
        </w:tc>
        <w:tc>
          <w:tcPr>
            <w:tcW w:w="1134" w:type="dxa"/>
          </w:tcPr>
          <w:p w14:paraId="725EEE4A" w14:textId="77777777" w:rsidR="00B96F3C" w:rsidRPr="00F95DF6" w:rsidRDefault="00B96F3C" w:rsidP="00F95DF6">
            <w:pPr>
              <w:adjustRightInd w:val="0"/>
              <w:snapToGrid w:val="0"/>
              <w:spacing w:line="240" w:lineRule="auto"/>
              <w:jc w:val="center"/>
            </w:pPr>
            <w:r w:rsidRPr="00F95DF6">
              <w:t>0.9928</w:t>
            </w:r>
          </w:p>
        </w:tc>
        <w:tc>
          <w:tcPr>
            <w:tcW w:w="992" w:type="dxa"/>
          </w:tcPr>
          <w:p w14:paraId="3EE8714A" w14:textId="77777777" w:rsidR="00B96F3C" w:rsidRPr="00F95DF6" w:rsidRDefault="00B96F3C" w:rsidP="00F95DF6">
            <w:pPr>
              <w:adjustRightInd w:val="0"/>
              <w:snapToGrid w:val="0"/>
              <w:spacing w:line="240" w:lineRule="auto"/>
              <w:jc w:val="center"/>
            </w:pPr>
            <w:r w:rsidRPr="00F95DF6">
              <w:t>0.9927</w:t>
            </w:r>
          </w:p>
        </w:tc>
        <w:tc>
          <w:tcPr>
            <w:tcW w:w="1134" w:type="dxa"/>
          </w:tcPr>
          <w:p w14:paraId="764EE6A4" w14:textId="77777777" w:rsidR="00B96F3C" w:rsidRPr="00F95DF6" w:rsidRDefault="00B96F3C" w:rsidP="00F95DF6">
            <w:pPr>
              <w:adjustRightInd w:val="0"/>
              <w:snapToGrid w:val="0"/>
              <w:spacing w:line="240" w:lineRule="auto"/>
              <w:jc w:val="center"/>
            </w:pPr>
            <w:r w:rsidRPr="00F95DF6">
              <w:t>0.9927</w:t>
            </w:r>
          </w:p>
        </w:tc>
      </w:tr>
      <w:tr w:rsidR="00B96F3C" w14:paraId="2E278E15" w14:textId="77777777" w:rsidTr="00475B1B">
        <w:trPr>
          <w:jc w:val="right"/>
        </w:trPr>
        <w:tc>
          <w:tcPr>
            <w:tcW w:w="3544" w:type="dxa"/>
          </w:tcPr>
          <w:p w14:paraId="487AF1F4" w14:textId="77777777" w:rsidR="00B96F3C" w:rsidRPr="00F95DF6" w:rsidRDefault="00B96F3C" w:rsidP="00216F4A">
            <w:pPr>
              <w:adjustRightInd w:val="0"/>
              <w:snapToGrid w:val="0"/>
              <w:spacing w:line="240" w:lineRule="auto"/>
              <w:jc w:val="center"/>
            </w:pPr>
            <w:proofErr w:type="spellStart"/>
            <w:proofErr w:type="gramStart"/>
            <w:r w:rsidRPr="00F95DF6">
              <w:t>AlexNet</w:t>
            </w:r>
            <w:proofErr w:type="spellEnd"/>
            <w:r w:rsidRPr="00F95DF6">
              <w:t>(</w:t>
            </w:r>
            <w:proofErr w:type="gramEnd"/>
            <w:r w:rsidRPr="00F95DF6">
              <w:t>trained from scratch)</w:t>
            </w:r>
          </w:p>
        </w:tc>
        <w:tc>
          <w:tcPr>
            <w:tcW w:w="1276" w:type="dxa"/>
          </w:tcPr>
          <w:p w14:paraId="2FA0F981" w14:textId="77777777" w:rsidR="00B96F3C" w:rsidRPr="00F95DF6" w:rsidRDefault="00B96F3C" w:rsidP="00F95DF6">
            <w:pPr>
              <w:adjustRightInd w:val="0"/>
              <w:snapToGrid w:val="0"/>
              <w:spacing w:line="240" w:lineRule="auto"/>
              <w:jc w:val="center"/>
            </w:pPr>
            <w:r w:rsidRPr="00F95DF6">
              <w:t>0.9782</w:t>
            </w:r>
          </w:p>
        </w:tc>
        <w:tc>
          <w:tcPr>
            <w:tcW w:w="1134" w:type="dxa"/>
          </w:tcPr>
          <w:p w14:paraId="4D9097DD" w14:textId="77777777" w:rsidR="00B96F3C" w:rsidRPr="00F95DF6" w:rsidRDefault="00B96F3C" w:rsidP="00F95DF6">
            <w:pPr>
              <w:adjustRightInd w:val="0"/>
              <w:snapToGrid w:val="0"/>
              <w:spacing w:line="240" w:lineRule="auto"/>
              <w:jc w:val="center"/>
            </w:pPr>
            <w:r w:rsidRPr="00F95DF6">
              <w:t>0.9786</w:t>
            </w:r>
          </w:p>
        </w:tc>
        <w:tc>
          <w:tcPr>
            <w:tcW w:w="992" w:type="dxa"/>
          </w:tcPr>
          <w:p w14:paraId="3F1ED67F" w14:textId="77777777" w:rsidR="00B96F3C" w:rsidRPr="00F95DF6" w:rsidRDefault="00B96F3C" w:rsidP="00F95DF6">
            <w:pPr>
              <w:adjustRightInd w:val="0"/>
              <w:snapToGrid w:val="0"/>
              <w:spacing w:line="240" w:lineRule="auto"/>
              <w:jc w:val="center"/>
            </w:pPr>
            <w:r w:rsidRPr="00F95DF6">
              <w:t>0.9782</w:t>
            </w:r>
          </w:p>
        </w:tc>
        <w:tc>
          <w:tcPr>
            <w:tcW w:w="1134" w:type="dxa"/>
          </w:tcPr>
          <w:p w14:paraId="1D179E7B" w14:textId="77777777" w:rsidR="00B96F3C" w:rsidRPr="00F95DF6" w:rsidRDefault="00B96F3C" w:rsidP="00F95DF6">
            <w:pPr>
              <w:adjustRightInd w:val="0"/>
              <w:snapToGrid w:val="0"/>
              <w:spacing w:line="240" w:lineRule="auto"/>
              <w:jc w:val="center"/>
            </w:pPr>
            <w:r w:rsidRPr="00F95DF6">
              <w:t>0.9782</w:t>
            </w:r>
          </w:p>
        </w:tc>
      </w:tr>
      <w:tr w:rsidR="00B96F3C" w14:paraId="3104F074" w14:textId="77777777" w:rsidTr="00475B1B">
        <w:trPr>
          <w:jc w:val="right"/>
        </w:trPr>
        <w:tc>
          <w:tcPr>
            <w:tcW w:w="3544" w:type="dxa"/>
          </w:tcPr>
          <w:p w14:paraId="3E82745A" w14:textId="17F975A8" w:rsidR="00B96F3C" w:rsidRPr="00F95DF6" w:rsidRDefault="00B96F3C" w:rsidP="00EF798E">
            <w:pPr>
              <w:adjustRightInd w:val="0"/>
              <w:snapToGrid w:val="0"/>
              <w:spacing w:line="240" w:lineRule="auto"/>
              <w:jc w:val="center"/>
            </w:pPr>
            <w:proofErr w:type="spellStart"/>
            <w:r w:rsidRPr="00F95DF6">
              <w:t>GoogleNet</w:t>
            </w:r>
            <w:proofErr w:type="spellEnd"/>
            <w:r w:rsidRPr="00F95DF6">
              <w: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2DB6676E" w14:textId="77777777" w:rsidR="00B96F3C" w:rsidRPr="00F95DF6" w:rsidRDefault="00B96F3C" w:rsidP="00F95DF6">
            <w:pPr>
              <w:adjustRightInd w:val="0"/>
              <w:snapToGrid w:val="0"/>
              <w:spacing w:line="240" w:lineRule="auto"/>
              <w:jc w:val="center"/>
            </w:pPr>
            <w:r w:rsidRPr="00F95DF6">
              <w:t>0.9935</w:t>
            </w:r>
          </w:p>
        </w:tc>
        <w:tc>
          <w:tcPr>
            <w:tcW w:w="1134" w:type="dxa"/>
          </w:tcPr>
          <w:p w14:paraId="49AAAC6B" w14:textId="77777777" w:rsidR="00B96F3C" w:rsidRPr="00F95DF6" w:rsidRDefault="00B96F3C" w:rsidP="00F95DF6">
            <w:pPr>
              <w:adjustRightInd w:val="0"/>
              <w:snapToGrid w:val="0"/>
              <w:spacing w:line="240" w:lineRule="auto"/>
              <w:jc w:val="center"/>
            </w:pPr>
            <w:r w:rsidRPr="00F95DF6">
              <w:t>0.9935</w:t>
            </w:r>
          </w:p>
        </w:tc>
        <w:tc>
          <w:tcPr>
            <w:tcW w:w="992" w:type="dxa"/>
          </w:tcPr>
          <w:p w14:paraId="33A56D52" w14:textId="77777777" w:rsidR="00B96F3C" w:rsidRPr="00F95DF6" w:rsidRDefault="00B96F3C" w:rsidP="00F95DF6">
            <w:pPr>
              <w:adjustRightInd w:val="0"/>
              <w:snapToGrid w:val="0"/>
              <w:spacing w:line="240" w:lineRule="auto"/>
              <w:jc w:val="center"/>
            </w:pPr>
            <w:r w:rsidRPr="00F95DF6">
              <w:t>0.9935</w:t>
            </w:r>
          </w:p>
        </w:tc>
        <w:tc>
          <w:tcPr>
            <w:tcW w:w="1134" w:type="dxa"/>
          </w:tcPr>
          <w:p w14:paraId="6C5FC491" w14:textId="77777777" w:rsidR="00B96F3C" w:rsidRPr="00F95DF6" w:rsidRDefault="00B96F3C" w:rsidP="00F95DF6">
            <w:pPr>
              <w:adjustRightInd w:val="0"/>
              <w:snapToGrid w:val="0"/>
              <w:spacing w:line="240" w:lineRule="auto"/>
              <w:jc w:val="center"/>
            </w:pPr>
            <w:r w:rsidRPr="00F95DF6">
              <w:t>0.9934</w:t>
            </w:r>
          </w:p>
        </w:tc>
      </w:tr>
      <w:tr w:rsidR="00B96F3C" w14:paraId="76FDEF75" w14:textId="77777777" w:rsidTr="00475B1B">
        <w:trPr>
          <w:jc w:val="right"/>
        </w:trPr>
        <w:tc>
          <w:tcPr>
            <w:tcW w:w="3544" w:type="dxa"/>
          </w:tcPr>
          <w:p w14:paraId="25895CB2" w14:textId="77777777" w:rsidR="00B96F3C" w:rsidRPr="00F95DF6" w:rsidRDefault="00B96F3C" w:rsidP="00216F4A">
            <w:pPr>
              <w:adjustRightInd w:val="0"/>
              <w:snapToGrid w:val="0"/>
              <w:spacing w:line="240" w:lineRule="auto"/>
              <w:jc w:val="center"/>
            </w:pPr>
            <w:proofErr w:type="spellStart"/>
            <w:proofErr w:type="gramStart"/>
            <w:r w:rsidRPr="00F95DF6">
              <w:t>GoogleNet</w:t>
            </w:r>
            <w:proofErr w:type="spellEnd"/>
            <w:r w:rsidRPr="00F95DF6">
              <w:t>(</w:t>
            </w:r>
            <w:proofErr w:type="gramEnd"/>
            <w:r w:rsidRPr="00F95DF6">
              <w:t>Training from scratch)</w:t>
            </w:r>
          </w:p>
        </w:tc>
        <w:tc>
          <w:tcPr>
            <w:tcW w:w="1276" w:type="dxa"/>
          </w:tcPr>
          <w:p w14:paraId="21B5E83D" w14:textId="77777777" w:rsidR="00B96F3C" w:rsidRPr="00F95DF6" w:rsidRDefault="00B96F3C" w:rsidP="00F95DF6">
            <w:pPr>
              <w:adjustRightInd w:val="0"/>
              <w:snapToGrid w:val="0"/>
              <w:spacing w:line="240" w:lineRule="auto"/>
              <w:jc w:val="center"/>
            </w:pPr>
            <w:r w:rsidRPr="00F95DF6">
              <w:t>0.9837</w:t>
            </w:r>
          </w:p>
        </w:tc>
        <w:tc>
          <w:tcPr>
            <w:tcW w:w="1134" w:type="dxa"/>
          </w:tcPr>
          <w:p w14:paraId="5A9B4240" w14:textId="77777777" w:rsidR="00B96F3C" w:rsidRPr="00F95DF6" w:rsidRDefault="00B96F3C" w:rsidP="00F95DF6">
            <w:pPr>
              <w:adjustRightInd w:val="0"/>
              <w:snapToGrid w:val="0"/>
              <w:spacing w:line="240" w:lineRule="auto"/>
              <w:jc w:val="center"/>
            </w:pPr>
            <w:r w:rsidRPr="00F95DF6">
              <w:t>0.9839</w:t>
            </w:r>
          </w:p>
        </w:tc>
        <w:tc>
          <w:tcPr>
            <w:tcW w:w="992" w:type="dxa"/>
          </w:tcPr>
          <w:p w14:paraId="11498624" w14:textId="77777777" w:rsidR="00B96F3C" w:rsidRPr="00F95DF6" w:rsidRDefault="00B96F3C" w:rsidP="00F95DF6">
            <w:pPr>
              <w:adjustRightInd w:val="0"/>
              <w:snapToGrid w:val="0"/>
              <w:spacing w:line="240" w:lineRule="auto"/>
              <w:jc w:val="center"/>
            </w:pPr>
            <w:r w:rsidRPr="00F95DF6">
              <w:t>0.9837</w:t>
            </w:r>
          </w:p>
        </w:tc>
        <w:tc>
          <w:tcPr>
            <w:tcW w:w="1134" w:type="dxa"/>
          </w:tcPr>
          <w:p w14:paraId="4CABD457" w14:textId="77777777" w:rsidR="00B96F3C" w:rsidRPr="00F95DF6" w:rsidRDefault="00B96F3C" w:rsidP="00F95DF6">
            <w:pPr>
              <w:adjustRightInd w:val="0"/>
              <w:snapToGrid w:val="0"/>
              <w:spacing w:line="240" w:lineRule="auto"/>
              <w:jc w:val="center"/>
            </w:pPr>
            <w:r w:rsidRPr="00F95DF6">
              <w:t>0.9836</w:t>
            </w:r>
          </w:p>
        </w:tc>
      </w:tr>
      <w:tr w:rsidR="00B96F3C" w14:paraId="2532815B" w14:textId="77777777" w:rsidTr="00475B1B">
        <w:trPr>
          <w:jc w:val="right"/>
        </w:trPr>
        <w:tc>
          <w:tcPr>
            <w:tcW w:w="3544" w:type="dxa"/>
          </w:tcPr>
          <w:p w14:paraId="06D86440" w14:textId="77777777" w:rsidR="00B96F3C" w:rsidRPr="00F95DF6" w:rsidRDefault="00B96F3C" w:rsidP="00216F4A">
            <w:pPr>
              <w:adjustRightInd w:val="0"/>
              <w:snapToGrid w:val="0"/>
              <w:spacing w:line="240" w:lineRule="auto"/>
              <w:jc w:val="center"/>
            </w:pPr>
            <w:r w:rsidRPr="00F95DF6">
              <w:t>DenseNet121(Transfer learning)</w:t>
            </w:r>
          </w:p>
        </w:tc>
        <w:tc>
          <w:tcPr>
            <w:tcW w:w="1276" w:type="dxa"/>
          </w:tcPr>
          <w:p w14:paraId="368AB1C2" w14:textId="77777777" w:rsidR="00B96F3C" w:rsidRPr="00F95DF6" w:rsidRDefault="00B96F3C" w:rsidP="00F95DF6">
            <w:pPr>
              <w:adjustRightInd w:val="0"/>
              <w:snapToGrid w:val="0"/>
              <w:spacing w:line="240" w:lineRule="auto"/>
              <w:jc w:val="center"/>
            </w:pPr>
            <w:r w:rsidRPr="00F95DF6">
              <w:t>0.9975</w:t>
            </w:r>
          </w:p>
        </w:tc>
        <w:tc>
          <w:tcPr>
            <w:tcW w:w="1134" w:type="dxa"/>
          </w:tcPr>
          <w:p w14:paraId="01D23666" w14:textId="77777777" w:rsidR="00B96F3C" w:rsidRPr="00F95DF6" w:rsidRDefault="00B96F3C" w:rsidP="00F95DF6">
            <w:pPr>
              <w:adjustRightInd w:val="0"/>
              <w:snapToGrid w:val="0"/>
              <w:spacing w:line="240" w:lineRule="auto"/>
              <w:jc w:val="center"/>
            </w:pPr>
            <w:r w:rsidRPr="00F95DF6">
              <w:t>-</w:t>
            </w:r>
          </w:p>
        </w:tc>
        <w:tc>
          <w:tcPr>
            <w:tcW w:w="992" w:type="dxa"/>
          </w:tcPr>
          <w:p w14:paraId="787D8F23" w14:textId="77777777" w:rsidR="00B96F3C" w:rsidRPr="00F95DF6" w:rsidRDefault="00B96F3C" w:rsidP="00F95DF6">
            <w:pPr>
              <w:adjustRightInd w:val="0"/>
              <w:snapToGrid w:val="0"/>
              <w:spacing w:line="240" w:lineRule="auto"/>
              <w:jc w:val="center"/>
            </w:pPr>
            <w:r w:rsidRPr="00F95DF6">
              <w:t>-</w:t>
            </w:r>
          </w:p>
        </w:tc>
        <w:tc>
          <w:tcPr>
            <w:tcW w:w="1134" w:type="dxa"/>
          </w:tcPr>
          <w:p w14:paraId="03E938BE" w14:textId="77777777" w:rsidR="00B96F3C" w:rsidRPr="00F95DF6" w:rsidRDefault="00B96F3C" w:rsidP="00F95DF6">
            <w:pPr>
              <w:adjustRightInd w:val="0"/>
              <w:snapToGrid w:val="0"/>
              <w:spacing w:line="240" w:lineRule="auto"/>
              <w:jc w:val="center"/>
            </w:pPr>
            <w:r w:rsidRPr="00F95DF6">
              <w:t>-</w:t>
            </w:r>
          </w:p>
        </w:tc>
      </w:tr>
      <w:tr w:rsidR="00B96F3C" w14:paraId="7E827241" w14:textId="77777777" w:rsidTr="00475B1B">
        <w:trPr>
          <w:jc w:val="right"/>
        </w:trPr>
        <w:tc>
          <w:tcPr>
            <w:tcW w:w="3544" w:type="dxa"/>
          </w:tcPr>
          <w:p w14:paraId="1D99399B" w14:textId="158DD57E" w:rsidR="00B96F3C" w:rsidRPr="00F95DF6" w:rsidRDefault="00B96F3C" w:rsidP="00EF798E">
            <w:pPr>
              <w:adjustRightInd w:val="0"/>
              <w:snapToGrid w:val="0"/>
              <w:spacing w:line="240" w:lineRule="auto"/>
              <w:jc w:val="center"/>
            </w:pPr>
            <w:proofErr w:type="spellStart"/>
            <w:r w:rsidRPr="00F95DF6">
              <w:t>MobileNet</w:t>
            </w:r>
            <w:proofErr w:type="spellEnd"/>
            <w:r w:rsidRPr="00A64C2B">
              <w:fldChar w:fldCharType="begin"/>
            </w:r>
            <w:r w:rsidRPr="00A64C2B">
              <w:instrText xml:space="preserve"> ADDIN EN.CITE &lt;EndNote&gt;&lt;Cite&gt;&lt;Author&gt;Howard&lt;/Author&gt;&lt;Year&gt;2017&lt;/Year&gt;&lt;RecNum&gt;126&lt;/RecNum&gt;&lt;DisplayText&gt;&lt;style face="superscript"&gt;[45]&lt;/style&gt;&lt;/DisplayText&gt;&lt;record&gt;&lt;rec-number&gt;126&lt;/rec-number&gt;&lt;foreign-keys&gt;&lt;key app="EN" db-id="rx0zzwte5rxfs2e05tapddz9x2vp9dxxe2e9" timestamp="1681650311"&gt;126&lt;/key&gt;&lt;/foreign-keys&gt;&lt;ref-type name="Journal Article"&gt;17&lt;/ref-type&gt;&lt;contributors&gt;&lt;authors&gt;&lt;author&gt;Howard,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applications&lt;/title&gt;&lt;secondary-title&gt;arXiv preprint arXiv:1704.04861&lt;/secondary-title&gt;&lt;/titles&gt;&lt;periodical&gt;&lt;full-title&gt;arXiv preprint arXiv:1704.04861&lt;/full-title&gt;&lt;/periodical&gt;&lt;dates&gt;&lt;year&gt;2017&lt;/year&gt;&lt;/dates&gt;&lt;urls&gt;&lt;/urls&gt;&lt;/record&gt;&lt;/Cite&gt;&lt;/EndNote&gt;</w:instrText>
            </w:r>
            <w:r w:rsidRPr="00A64C2B">
              <w:fldChar w:fldCharType="separate"/>
            </w:r>
            <w:r w:rsidRPr="00A64C2B">
              <w:t>[</w:t>
            </w:r>
            <w:hyperlink w:anchor="_ENREF_45" w:tooltip="Howard, 2017 #126" w:history="1">
              <w:r w:rsidR="00EF798E" w:rsidRPr="00A64C2B">
                <w:t>45</w:t>
              </w:r>
            </w:hyperlink>
            <w:r w:rsidRPr="00A64C2B">
              <w:t>]</w:t>
            </w:r>
            <w:r w:rsidRPr="00A64C2B">
              <w:fldChar w:fldCharType="end"/>
            </w:r>
          </w:p>
        </w:tc>
        <w:tc>
          <w:tcPr>
            <w:tcW w:w="1276" w:type="dxa"/>
          </w:tcPr>
          <w:p w14:paraId="1A43B5F8" w14:textId="77777777" w:rsidR="00B96F3C" w:rsidRPr="00F95DF6" w:rsidRDefault="00B96F3C" w:rsidP="00F95DF6">
            <w:pPr>
              <w:adjustRightInd w:val="0"/>
              <w:snapToGrid w:val="0"/>
              <w:spacing w:line="240" w:lineRule="auto"/>
              <w:jc w:val="center"/>
            </w:pPr>
            <w:r w:rsidRPr="00F95DF6">
              <w:t>0.971</w:t>
            </w:r>
          </w:p>
        </w:tc>
        <w:tc>
          <w:tcPr>
            <w:tcW w:w="1134" w:type="dxa"/>
          </w:tcPr>
          <w:p w14:paraId="32A8A996" w14:textId="77777777" w:rsidR="00B96F3C" w:rsidRPr="00F95DF6" w:rsidRDefault="00B96F3C" w:rsidP="00F95DF6">
            <w:pPr>
              <w:adjustRightInd w:val="0"/>
              <w:snapToGrid w:val="0"/>
              <w:spacing w:line="240" w:lineRule="auto"/>
              <w:jc w:val="center"/>
            </w:pPr>
            <w:r w:rsidRPr="00F95DF6">
              <w:t>0.94</w:t>
            </w:r>
          </w:p>
        </w:tc>
        <w:tc>
          <w:tcPr>
            <w:tcW w:w="992" w:type="dxa"/>
          </w:tcPr>
          <w:p w14:paraId="0B7EA5B4" w14:textId="77777777" w:rsidR="00B96F3C" w:rsidRPr="00F95DF6" w:rsidRDefault="00B96F3C" w:rsidP="00F95DF6">
            <w:pPr>
              <w:adjustRightInd w:val="0"/>
              <w:snapToGrid w:val="0"/>
              <w:spacing w:line="240" w:lineRule="auto"/>
              <w:jc w:val="center"/>
            </w:pPr>
            <w:r w:rsidRPr="00F95DF6">
              <w:t>0.93</w:t>
            </w:r>
          </w:p>
        </w:tc>
        <w:tc>
          <w:tcPr>
            <w:tcW w:w="1134" w:type="dxa"/>
          </w:tcPr>
          <w:p w14:paraId="14A7A570" w14:textId="77777777" w:rsidR="00B96F3C" w:rsidRPr="00F95DF6" w:rsidRDefault="00B96F3C" w:rsidP="00F95DF6">
            <w:pPr>
              <w:adjustRightInd w:val="0"/>
              <w:snapToGrid w:val="0"/>
              <w:spacing w:line="240" w:lineRule="auto"/>
              <w:jc w:val="center"/>
            </w:pPr>
            <w:r w:rsidRPr="00F95DF6">
              <w:t>9.93</w:t>
            </w:r>
          </w:p>
        </w:tc>
      </w:tr>
      <w:tr w:rsidR="00B96F3C" w14:paraId="7024DACA" w14:textId="77777777" w:rsidTr="00475B1B">
        <w:trPr>
          <w:jc w:val="right"/>
        </w:trPr>
        <w:tc>
          <w:tcPr>
            <w:tcW w:w="3544" w:type="dxa"/>
          </w:tcPr>
          <w:p w14:paraId="6D662D22" w14:textId="14D6817D" w:rsidR="00B96F3C" w:rsidRPr="00F95DF6" w:rsidRDefault="00B96F3C" w:rsidP="00EF798E">
            <w:pPr>
              <w:adjustRightInd w:val="0"/>
              <w:snapToGrid w:val="0"/>
              <w:spacing w:line="240" w:lineRule="auto"/>
              <w:jc w:val="center"/>
            </w:pPr>
            <w:r w:rsidRPr="00F95DF6">
              <w:t>Inception V3</w:t>
            </w:r>
            <w:r w:rsidRPr="00A64C2B">
              <w:fldChar w:fldCharType="begin"/>
            </w:r>
            <w:r w:rsidRPr="00A64C2B">
              <w:instrText xml:space="preserve"> ADDIN EN.CITE &lt;EndNote&gt;&lt;Cite&gt;&lt;Author&gt;Szegedy&lt;/Author&gt;&lt;Year&gt;2016&lt;/Year&gt;&lt;RecNum&gt;125&lt;/RecNum&gt;&lt;DisplayText&gt;&lt;style face="superscript"&gt;[46]&lt;/style&gt;&lt;/DisplayText&gt;&lt;record&gt;&lt;rec-number&gt;125&lt;/rec-number&gt;&lt;foreign-keys&gt;&lt;key app="EN" db-id="rx0zzwte5rxfs2e05tapddz9x2vp9dxxe2e9" timestamp="1681650053"&gt;125&lt;/key&gt;&lt;/foreign-keys&gt;&lt;ref-type name="Conference Proceedings"&gt;10&lt;/ref-type&gt;&lt;contributors&gt;&lt;authors&gt;&lt;author&gt;Szegedy, Christian&lt;/author&gt;&lt;author&gt;Vanhoucke, Vincent&lt;/author&gt;&lt;author&gt;Ioffe, Sergey&lt;/author&gt;&lt;author&gt;Shlens, Jon&lt;/author&gt;&lt;author&gt;Wojna, Zbigniew&lt;/author&gt;&lt;/authors&gt;&lt;/contributors&gt;&lt;titles&gt;&lt;title&gt;Rethinking the inception architecture for computer vision&lt;/title&gt;&lt;secondary-title&gt;Proceedings of the IEEE conference on computer vision and pattern recognition&lt;/secondary-title&gt;&lt;/titles&gt;&lt;pages&gt;2818-2826&lt;/pages&gt;&lt;dates&gt;&lt;year&gt;2016&lt;/year&gt;&lt;/dates&gt;&lt;urls&gt;&lt;/urls&gt;&lt;/record&gt;&lt;/Cite&gt;&lt;/EndNote&gt;</w:instrText>
            </w:r>
            <w:r w:rsidRPr="00A64C2B">
              <w:fldChar w:fldCharType="separate"/>
            </w:r>
            <w:r w:rsidRPr="00A64C2B">
              <w:t>[</w:t>
            </w:r>
            <w:hyperlink w:anchor="_ENREF_46" w:tooltip="Szegedy, 2016 #125" w:history="1">
              <w:r w:rsidR="00EF798E" w:rsidRPr="00A64C2B">
                <w:t>46</w:t>
              </w:r>
            </w:hyperlink>
            <w:r w:rsidRPr="00A64C2B">
              <w:t>]</w:t>
            </w:r>
            <w:r w:rsidRPr="00A64C2B">
              <w:fldChar w:fldCharType="end"/>
            </w:r>
          </w:p>
        </w:tc>
        <w:tc>
          <w:tcPr>
            <w:tcW w:w="1276" w:type="dxa"/>
          </w:tcPr>
          <w:p w14:paraId="03DE6592" w14:textId="77777777" w:rsidR="00B96F3C" w:rsidRPr="00F95DF6" w:rsidRDefault="00B96F3C" w:rsidP="00F95DF6">
            <w:pPr>
              <w:adjustRightInd w:val="0"/>
              <w:snapToGrid w:val="0"/>
              <w:spacing w:line="240" w:lineRule="auto"/>
              <w:jc w:val="center"/>
            </w:pPr>
            <w:r w:rsidRPr="00F95DF6">
              <w:t>0.971</w:t>
            </w:r>
          </w:p>
        </w:tc>
        <w:tc>
          <w:tcPr>
            <w:tcW w:w="1134" w:type="dxa"/>
          </w:tcPr>
          <w:p w14:paraId="05EB3B07" w14:textId="77777777" w:rsidR="00B96F3C" w:rsidRPr="00F95DF6" w:rsidRDefault="00B96F3C" w:rsidP="00F95DF6">
            <w:pPr>
              <w:adjustRightInd w:val="0"/>
              <w:snapToGrid w:val="0"/>
              <w:spacing w:line="240" w:lineRule="auto"/>
              <w:jc w:val="center"/>
            </w:pPr>
            <w:r w:rsidRPr="00F95DF6">
              <w:t>0.92</w:t>
            </w:r>
          </w:p>
        </w:tc>
        <w:tc>
          <w:tcPr>
            <w:tcW w:w="992" w:type="dxa"/>
          </w:tcPr>
          <w:p w14:paraId="2C443CBB" w14:textId="77777777" w:rsidR="00B96F3C" w:rsidRPr="00F95DF6" w:rsidRDefault="00B96F3C" w:rsidP="00F95DF6">
            <w:pPr>
              <w:adjustRightInd w:val="0"/>
              <w:snapToGrid w:val="0"/>
              <w:spacing w:line="240" w:lineRule="auto"/>
              <w:jc w:val="center"/>
            </w:pPr>
            <w:r w:rsidRPr="00F95DF6">
              <w:t>0.94</w:t>
            </w:r>
          </w:p>
        </w:tc>
        <w:tc>
          <w:tcPr>
            <w:tcW w:w="1134" w:type="dxa"/>
          </w:tcPr>
          <w:p w14:paraId="50DAACD2" w14:textId="77777777" w:rsidR="00B96F3C" w:rsidRPr="00F95DF6" w:rsidRDefault="00B96F3C" w:rsidP="00F95DF6">
            <w:pPr>
              <w:adjustRightInd w:val="0"/>
              <w:snapToGrid w:val="0"/>
              <w:spacing w:line="240" w:lineRule="auto"/>
              <w:jc w:val="center"/>
            </w:pPr>
            <w:r w:rsidRPr="00F95DF6">
              <w:t>0.93</w:t>
            </w:r>
          </w:p>
        </w:tc>
      </w:tr>
      <w:tr w:rsidR="00B96F3C" w14:paraId="315EAAF1" w14:textId="77777777" w:rsidTr="00475B1B">
        <w:trPr>
          <w:jc w:val="right"/>
        </w:trPr>
        <w:tc>
          <w:tcPr>
            <w:tcW w:w="3544" w:type="dxa"/>
          </w:tcPr>
          <w:p w14:paraId="50EA63CE" w14:textId="77777777" w:rsidR="00B96F3C" w:rsidRPr="00F95DF6" w:rsidRDefault="00B96F3C" w:rsidP="00216F4A">
            <w:pPr>
              <w:adjustRightInd w:val="0"/>
              <w:snapToGrid w:val="0"/>
              <w:spacing w:line="240" w:lineRule="auto"/>
              <w:jc w:val="center"/>
            </w:pPr>
            <w:r w:rsidRPr="00F95DF6">
              <w:t>InceptionResNetV2</w:t>
            </w:r>
          </w:p>
        </w:tc>
        <w:tc>
          <w:tcPr>
            <w:tcW w:w="1276" w:type="dxa"/>
          </w:tcPr>
          <w:p w14:paraId="4B03A961" w14:textId="77777777" w:rsidR="00B96F3C" w:rsidRPr="00F95DF6" w:rsidRDefault="00B96F3C" w:rsidP="00F95DF6">
            <w:pPr>
              <w:adjustRightInd w:val="0"/>
              <w:snapToGrid w:val="0"/>
              <w:spacing w:line="240" w:lineRule="auto"/>
              <w:jc w:val="center"/>
            </w:pPr>
            <w:r w:rsidRPr="00F95DF6">
              <w:t>0.978</w:t>
            </w:r>
          </w:p>
        </w:tc>
        <w:tc>
          <w:tcPr>
            <w:tcW w:w="1134" w:type="dxa"/>
          </w:tcPr>
          <w:p w14:paraId="6685DC61" w14:textId="77777777" w:rsidR="00B96F3C" w:rsidRPr="00F95DF6" w:rsidRDefault="00B96F3C" w:rsidP="00F95DF6">
            <w:pPr>
              <w:adjustRightInd w:val="0"/>
              <w:snapToGrid w:val="0"/>
              <w:spacing w:line="240" w:lineRule="auto"/>
              <w:jc w:val="center"/>
            </w:pPr>
            <w:r w:rsidRPr="00F95DF6">
              <w:t>0.91</w:t>
            </w:r>
          </w:p>
        </w:tc>
        <w:tc>
          <w:tcPr>
            <w:tcW w:w="992" w:type="dxa"/>
          </w:tcPr>
          <w:p w14:paraId="386475E4" w14:textId="77777777" w:rsidR="00B96F3C" w:rsidRPr="00F95DF6" w:rsidRDefault="00B96F3C" w:rsidP="00F95DF6">
            <w:pPr>
              <w:adjustRightInd w:val="0"/>
              <w:snapToGrid w:val="0"/>
              <w:spacing w:line="240" w:lineRule="auto"/>
              <w:jc w:val="center"/>
            </w:pPr>
            <w:r w:rsidRPr="00F95DF6">
              <w:t>0.93</w:t>
            </w:r>
          </w:p>
        </w:tc>
        <w:tc>
          <w:tcPr>
            <w:tcW w:w="1134" w:type="dxa"/>
          </w:tcPr>
          <w:p w14:paraId="010B80F3" w14:textId="77777777" w:rsidR="00B96F3C" w:rsidRPr="00F95DF6" w:rsidRDefault="00B96F3C" w:rsidP="00F95DF6">
            <w:pPr>
              <w:adjustRightInd w:val="0"/>
              <w:snapToGrid w:val="0"/>
              <w:spacing w:line="240" w:lineRule="auto"/>
              <w:jc w:val="center"/>
            </w:pPr>
            <w:r w:rsidRPr="00F95DF6">
              <w:t>0.92</w:t>
            </w:r>
          </w:p>
        </w:tc>
      </w:tr>
      <w:tr w:rsidR="00B96F3C" w14:paraId="0014497A" w14:textId="77777777" w:rsidTr="00ED1142">
        <w:trPr>
          <w:jc w:val="right"/>
        </w:trPr>
        <w:tc>
          <w:tcPr>
            <w:tcW w:w="3544" w:type="dxa"/>
            <w:tcBorders>
              <w:bottom w:val="nil"/>
            </w:tcBorders>
          </w:tcPr>
          <w:p w14:paraId="17D0B007" w14:textId="413C306C" w:rsidR="00B96F3C" w:rsidRPr="00F95DF6" w:rsidRDefault="00B96F3C" w:rsidP="00EF798E">
            <w:pPr>
              <w:adjustRightInd w:val="0"/>
              <w:snapToGrid w:val="0"/>
              <w:spacing w:line="240" w:lineRule="auto"/>
              <w:jc w:val="center"/>
            </w:pPr>
            <w:r w:rsidRPr="00F95DF6">
              <w:t>Module 4</w:t>
            </w:r>
            <w:r w:rsidRPr="00A64C2B">
              <w:fldChar w:fldCharType="begin"/>
            </w:r>
            <w:r w:rsidRPr="00A64C2B">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A64C2B">
              <w:fldChar w:fldCharType="separate"/>
            </w:r>
            <w:r w:rsidRPr="00A64C2B">
              <w:t>[</w:t>
            </w:r>
            <w:hyperlink w:anchor="_ENREF_28" w:tooltip="Borhani, 2022 #47" w:history="1">
              <w:r w:rsidR="00EF798E" w:rsidRPr="00A64C2B">
                <w:t>28</w:t>
              </w:r>
            </w:hyperlink>
            <w:r w:rsidRPr="00A64C2B">
              <w:t>]</w:t>
            </w:r>
            <w:r w:rsidRPr="00A64C2B">
              <w:fldChar w:fldCharType="end"/>
            </w:r>
          </w:p>
        </w:tc>
        <w:tc>
          <w:tcPr>
            <w:tcW w:w="1276" w:type="dxa"/>
            <w:tcBorders>
              <w:bottom w:val="nil"/>
            </w:tcBorders>
          </w:tcPr>
          <w:p w14:paraId="3BFDBEAB" w14:textId="77777777" w:rsidR="00B96F3C" w:rsidRPr="00F95DF6" w:rsidRDefault="00B96F3C" w:rsidP="00F95DF6">
            <w:pPr>
              <w:adjustRightInd w:val="0"/>
              <w:snapToGrid w:val="0"/>
              <w:spacing w:line="240" w:lineRule="auto"/>
              <w:jc w:val="center"/>
            </w:pPr>
            <w:r w:rsidRPr="00F95DF6">
              <w:t>-</w:t>
            </w:r>
          </w:p>
        </w:tc>
        <w:tc>
          <w:tcPr>
            <w:tcW w:w="1134" w:type="dxa"/>
            <w:tcBorders>
              <w:bottom w:val="nil"/>
            </w:tcBorders>
          </w:tcPr>
          <w:p w14:paraId="10887835" w14:textId="77777777" w:rsidR="00B96F3C" w:rsidRPr="00F95DF6" w:rsidRDefault="00B96F3C" w:rsidP="00F95DF6">
            <w:pPr>
              <w:adjustRightInd w:val="0"/>
              <w:snapToGrid w:val="0"/>
              <w:spacing w:line="240" w:lineRule="auto"/>
              <w:jc w:val="center"/>
            </w:pPr>
            <w:r w:rsidRPr="00F95DF6">
              <w:t>0.9878</w:t>
            </w:r>
          </w:p>
        </w:tc>
        <w:tc>
          <w:tcPr>
            <w:tcW w:w="992" w:type="dxa"/>
            <w:tcBorders>
              <w:bottom w:val="nil"/>
            </w:tcBorders>
          </w:tcPr>
          <w:p w14:paraId="5E784F63" w14:textId="77777777" w:rsidR="00B96F3C" w:rsidRPr="00F95DF6" w:rsidRDefault="00B96F3C" w:rsidP="00F95DF6">
            <w:pPr>
              <w:adjustRightInd w:val="0"/>
              <w:snapToGrid w:val="0"/>
              <w:spacing w:line="240" w:lineRule="auto"/>
              <w:jc w:val="center"/>
            </w:pPr>
            <w:r w:rsidRPr="00F95DF6">
              <w:t>0.9877</w:t>
            </w:r>
          </w:p>
        </w:tc>
        <w:tc>
          <w:tcPr>
            <w:tcW w:w="1134" w:type="dxa"/>
            <w:tcBorders>
              <w:bottom w:val="nil"/>
            </w:tcBorders>
          </w:tcPr>
          <w:p w14:paraId="488A6367" w14:textId="77777777" w:rsidR="00B96F3C" w:rsidRPr="00F95DF6" w:rsidRDefault="00B96F3C" w:rsidP="00F95DF6">
            <w:pPr>
              <w:adjustRightInd w:val="0"/>
              <w:snapToGrid w:val="0"/>
              <w:spacing w:line="240" w:lineRule="auto"/>
              <w:jc w:val="center"/>
            </w:pPr>
            <w:r w:rsidRPr="00F95DF6">
              <w:t>0.9877</w:t>
            </w:r>
          </w:p>
        </w:tc>
      </w:tr>
      <w:tr w:rsidR="00B96F3C" w14:paraId="17864698" w14:textId="77777777" w:rsidTr="00F95DF6">
        <w:trPr>
          <w:jc w:val="right"/>
        </w:trPr>
        <w:tc>
          <w:tcPr>
            <w:tcW w:w="3544" w:type="dxa"/>
            <w:tcBorders>
              <w:bottom w:val="single" w:sz="8" w:space="0" w:color="auto"/>
            </w:tcBorders>
          </w:tcPr>
          <w:p w14:paraId="255385BE" w14:textId="77777777" w:rsidR="00B96F3C" w:rsidRPr="00F95DF6" w:rsidRDefault="00B96F3C" w:rsidP="00216F4A">
            <w:pPr>
              <w:adjustRightInd w:val="0"/>
              <w:snapToGrid w:val="0"/>
              <w:spacing w:line="240" w:lineRule="auto"/>
              <w:jc w:val="center"/>
              <w:rPr>
                <w:b/>
              </w:rPr>
            </w:pPr>
            <w:r w:rsidRPr="00F95DF6">
              <w:rPr>
                <w:b/>
                <w:spacing w:val="15"/>
              </w:rPr>
              <w:t>Proposed</w:t>
            </w:r>
          </w:p>
        </w:tc>
        <w:tc>
          <w:tcPr>
            <w:tcW w:w="1276" w:type="dxa"/>
            <w:tcBorders>
              <w:bottom w:val="single" w:sz="8" w:space="0" w:color="auto"/>
            </w:tcBorders>
            <w:vAlign w:val="center"/>
          </w:tcPr>
          <w:p w14:paraId="103E9B40"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4CD6A377" w14:textId="77777777" w:rsidR="00B96F3C" w:rsidRPr="00F95DF6" w:rsidRDefault="00B96F3C" w:rsidP="00F95DF6">
            <w:pPr>
              <w:adjustRightInd w:val="0"/>
              <w:snapToGrid w:val="0"/>
              <w:spacing w:line="240" w:lineRule="auto"/>
              <w:jc w:val="center"/>
              <w:rPr>
                <w:b/>
              </w:rPr>
            </w:pPr>
            <w:r w:rsidRPr="00F95DF6">
              <w:rPr>
                <w:b/>
              </w:rPr>
              <w:t>0.9984</w:t>
            </w:r>
          </w:p>
        </w:tc>
        <w:tc>
          <w:tcPr>
            <w:tcW w:w="992" w:type="dxa"/>
            <w:tcBorders>
              <w:bottom w:val="single" w:sz="8" w:space="0" w:color="auto"/>
            </w:tcBorders>
          </w:tcPr>
          <w:p w14:paraId="6149F56E"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6D5957B2" w14:textId="77777777" w:rsidR="00B96F3C" w:rsidRPr="00F95DF6" w:rsidRDefault="00B96F3C" w:rsidP="00F95DF6">
            <w:pPr>
              <w:adjustRightInd w:val="0"/>
              <w:snapToGrid w:val="0"/>
              <w:spacing w:line="240" w:lineRule="auto"/>
              <w:jc w:val="center"/>
              <w:rPr>
                <w:b/>
              </w:rPr>
            </w:pPr>
            <w:r w:rsidRPr="00F95DF6">
              <w:rPr>
                <w:b/>
              </w:rPr>
              <w:t>0.9984</w:t>
            </w:r>
          </w:p>
        </w:tc>
      </w:tr>
    </w:tbl>
    <w:p w14:paraId="196DC9BB" w14:textId="77777777" w:rsidR="00B96F3C" w:rsidRPr="003F3426" w:rsidRDefault="00B96F3C" w:rsidP="009D4269">
      <w:pPr>
        <w:adjustRightInd w:val="0"/>
        <w:snapToGrid w:val="0"/>
        <w:spacing w:line="228" w:lineRule="auto"/>
        <w:ind w:left="2608" w:firstLine="425"/>
        <w:rPr>
          <w:color w:val="000000" w:themeColor="text1"/>
          <w:spacing w:val="15"/>
        </w:rPr>
      </w:pPr>
      <w:r w:rsidRPr="003F3426">
        <w:rPr>
          <w:color w:val="000000" w:themeColor="text1"/>
          <w:spacing w:val="15"/>
        </w:rPr>
        <w:t>In Tables 9 and 10 we demonstrate the performance of the proposed method compared with other methods in terms of average accuracy, average precision, average recall and average F1 score.</w:t>
      </w:r>
      <w:r w:rsidRPr="003F3426">
        <w:rPr>
          <w:color w:val="000000" w:themeColor="text1"/>
        </w:rPr>
        <w:t xml:space="preserve"> </w:t>
      </w:r>
      <w:r w:rsidRPr="003F3426">
        <w:rPr>
          <w:color w:val="000000" w:themeColor="text1"/>
          <w:spacing w:val="15"/>
        </w:rPr>
        <w:t>It can be seen on PlantVillage that our model achieves more advanced results in terms of average accuracy, average precision, average recall, and average F1 score compared to other methods.</w:t>
      </w:r>
      <w:r w:rsidRPr="003F3426">
        <w:rPr>
          <w:color w:val="000000" w:themeColor="text1"/>
        </w:rPr>
        <w:t xml:space="preserve"> </w:t>
      </w:r>
      <w:r w:rsidRPr="003F3426">
        <w:rPr>
          <w:color w:val="000000" w:themeColor="text1"/>
          <w:spacing w:val="15"/>
        </w:rPr>
        <w:t>In detail, the average accuracy is 2.74%-0.9% higher than them, the average precision is 8.84%-0.49% higher than them, the average recall is 6.84%-0.49% higher than them, and the average F1 score is 7.84%-0.5% higher than them. The excellent performance demonstrated the plant disease identification ability of the proposed model.</w:t>
      </w:r>
      <w:r w:rsidRPr="003F3426">
        <w:rPr>
          <w:color w:val="000000" w:themeColor="text1"/>
        </w:rPr>
        <w:t xml:space="preserve"> </w:t>
      </w:r>
      <w:r w:rsidRPr="003F3426">
        <w:rPr>
          <w:color w:val="000000" w:themeColor="text1"/>
          <w:spacing w:val="15"/>
        </w:rPr>
        <w:t xml:space="preserve">It can be seen on FGVC8 that our model achieves equally good results in recognizing plant disease images of realistic scenes. Compared with other methods, the average accuracy is 11.59%-0.54% higher than them, the average precision is 10.43%-1.45% higher than them, the average F1 score is 9.5%-0.49% higher than them, and the average recall achieves optimal results </w:t>
      </w:r>
      <w:proofErr w:type="gramStart"/>
      <w:r w:rsidRPr="003F3426">
        <w:rPr>
          <w:color w:val="000000" w:themeColor="text1"/>
          <w:spacing w:val="15"/>
        </w:rPr>
        <w:t>similar to</w:t>
      </w:r>
      <w:proofErr w:type="gramEnd"/>
      <w:r w:rsidRPr="003F3426">
        <w:rPr>
          <w:color w:val="000000" w:themeColor="text1"/>
          <w:spacing w:val="15"/>
        </w:rPr>
        <w:t xml:space="preserve"> those of other methods, all of which indicate the excellent robustness of our model.</w:t>
      </w:r>
      <w:r w:rsidRPr="003F3426">
        <w:rPr>
          <w:color w:val="000000" w:themeColor="text1"/>
        </w:rPr>
        <w:t xml:space="preserve"> </w:t>
      </w:r>
      <w:r w:rsidRPr="003F3426">
        <w:rPr>
          <w:color w:val="000000" w:themeColor="text1"/>
          <w:spacing w:val="15"/>
        </w:rPr>
        <w:t>Most importantly, our proposed model FoldNet has only 516k parameters, which is lower than all other models, and requires only 3.6h minimum operation time. This means it is possible to train and deploy models faster, which is important in real-time applications.</w:t>
      </w:r>
      <w:r w:rsidRPr="003F3426">
        <w:rPr>
          <w:color w:val="000000" w:themeColor="text1"/>
        </w:rPr>
        <w:t xml:space="preserve"> </w:t>
      </w:r>
      <w:r w:rsidRPr="003F3426">
        <w:rPr>
          <w:color w:val="000000" w:themeColor="text1"/>
          <w:spacing w:val="15"/>
        </w:rPr>
        <w:t xml:space="preserve">Furthermore, the technology can be easily ported to mobile or </w:t>
      </w:r>
      <w:r w:rsidRPr="003F3426">
        <w:rPr>
          <w:color w:val="000000" w:themeColor="text1"/>
          <w:spacing w:val="15"/>
        </w:rPr>
        <w:lastRenderedPageBreak/>
        <w:t>embedded devices, which offers tremendous promise for precision agriculture development.</w:t>
      </w:r>
    </w:p>
    <w:p w14:paraId="29F3FC3F" w14:textId="77777777" w:rsidR="00B96F3C" w:rsidRPr="003F3426" w:rsidRDefault="00B96F3C" w:rsidP="00896115">
      <w:pPr>
        <w:adjustRightInd w:val="0"/>
        <w:snapToGrid w:val="0"/>
        <w:spacing w:before="120" w:after="240" w:line="228" w:lineRule="auto"/>
        <w:ind w:left="2608"/>
        <w:rPr>
          <w:sz w:val="18"/>
          <w:szCs w:val="18"/>
        </w:rPr>
      </w:pPr>
      <w:r w:rsidRPr="003F3426">
        <w:rPr>
          <w:b/>
          <w:sz w:val="18"/>
          <w:szCs w:val="18"/>
        </w:rPr>
        <w:t>Table 10.</w:t>
      </w:r>
      <w:r w:rsidRPr="003F3426">
        <w:rPr>
          <w:rFonts w:cs="Arial"/>
          <w:b/>
          <w:spacing w:val="15"/>
          <w:sz w:val="18"/>
          <w:szCs w:val="18"/>
        </w:rPr>
        <w:t xml:space="preserve"> </w:t>
      </w:r>
      <w:r w:rsidRPr="003F3426">
        <w:rPr>
          <w:spacing w:val="15"/>
          <w:sz w:val="18"/>
          <w:szCs w:val="18"/>
        </w:rPr>
        <w:t>Average values of deep learning-based methods on the FGVC8.</w:t>
      </w:r>
    </w:p>
    <w:tbl>
      <w:tblPr>
        <w:tblStyle w:val="a3"/>
        <w:tblW w:w="0" w:type="auto"/>
        <w:jc w:val="right"/>
        <w:tblLayout w:type="fixed"/>
        <w:tblLook w:val="04A0" w:firstRow="1" w:lastRow="0" w:firstColumn="1" w:lastColumn="0" w:noHBand="0" w:noVBand="1"/>
      </w:tblPr>
      <w:tblGrid>
        <w:gridCol w:w="4395"/>
        <w:gridCol w:w="1134"/>
        <w:gridCol w:w="1275"/>
        <w:gridCol w:w="993"/>
        <w:gridCol w:w="1134"/>
      </w:tblGrid>
      <w:tr w:rsidR="00B96F3C" w14:paraId="5A3C78F4" w14:textId="77777777" w:rsidTr="00E341FD">
        <w:trPr>
          <w:jc w:val="right"/>
        </w:trPr>
        <w:tc>
          <w:tcPr>
            <w:tcW w:w="4395" w:type="dxa"/>
            <w:tcBorders>
              <w:top w:val="single" w:sz="8" w:space="0" w:color="auto"/>
              <w:left w:val="nil"/>
              <w:bottom w:val="single" w:sz="4" w:space="0" w:color="auto"/>
              <w:right w:val="nil"/>
            </w:tcBorders>
            <w:vAlign w:val="center"/>
          </w:tcPr>
          <w:p w14:paraId="500A94BD" w14:textId="77777777" w:rsidR="00B96F3C" w:rsidRPr="002544E1" w:rsidRDefault="00B96F3C" w:rsidP="005706CD">
            <w:pPr>
              <w:adjustRightInd w:val="0"/>
              <w:snapToGrid w:val="0"/>
              <w:spacing w:line="240" w:lineRule="auto"/>
              <w:jc w:val="center"/>
              <w:rPr>
                <w:b/>
              </w:rPr>
            </w:pPr>
            <w:r w:rsidRPr="002544E1">
              <w:rPr>
                <w:b/>
              </w:rPr>
              <w:t>Model</w:t>
            </w:r>
          </w:p>
        </w:tc>
        <w:tc>
          <w:tcPr>
            <w:tcW w:w="1134" w:type="dxa"/>
            <w:tcBorders>
              <w:top w:val="single" w:sz="8" w:space="0" w:color="auto"/>
              <w:left w:val="nil"/>
              <w:bottom w:val="single" w:sz="4" w:space="0" w:color="auto"/>
              <w:right w:val="nil"/>
            </w:tcBorders>
            <w:vAlign w:val="center"/>
          </w:tcPr>
          <w:p w14:paraId="40F8F9CA" w14:textId="77777777" w:rsidR="00B96F3C" w:rsidRPr="002544E1" w:rsidRDefault="00B96F3C" w:rsidP="00F95DF6">
            <w:pPr>
              <w:adjustRightInd w:val="0"/>
              <w:snapToGrid w:val="0"/>
              <w:spacing w:line="240" w:lineRule="auto"/>
              <w:jc w:val="center"/>
              <w:rPr>
                <w:b/>
              </w:rPr>
            </w:pPr>
            <w:r w:rsidRPr="002544E1">
              <w:rPr>
                <w:b/>
              </w:rPr>
              <w:t>Accuracy</w:t>
            </w:r>
          </w:p>
        </w:tc>
        <w:tc>
          <w:tcPr>
            <w:tcW w:w="1275" w:type="dxa"/>
            <w:tcBorders>
              <w:top w:val="single" w:sz="8" w:space="0" w:color="auto"/>
              <w:left w:val="nil"/>
              <w:bottom w:val="single" w:sz="4" w:space="0" w:color="auto"/>
              <w:right w:val="nil"/>
            </w:tcBorders>
            <w:vAlign w:val="center"/>
          </w:tcPr>
          <w:p w14:paraId="2A93A023" w14:textId="77777777" w:rsidR="00B96F3C" w:rsidRPr="002544E1" w:rsidRDefault="00B96F3C" w:rsidP="00F95DF6">
            <w:pPr>
              <w:adjustRightInd w:val="0"/>
              <w:snapToGrid w:val="0"/>
              <w:spacing w:line="240" w:lineRule="auto"/>
              <w:jc w:val="center"/>
              <w:rPr>
                <w:b/>
              </w:rPr>
            </w:pPr>
            <w:r w:rsidRPr="002544E1">
              <w:rPr>
                <w:b/>
              </w:rPr>
              <w:t>Precision</w:t>
            </w:r>
          </w:p>
        </w:tc>
        <w:tc>
          <w:tcPr>
            <w:tcW w:w="993" w:type="dxa"/>
            <w:tcBorders>
              <w:top w:val="single" w:sz="8" w:space="0" w:color="auto"/>
              <w:left w:val="nil"/>
              <w:bottom w:val="single" w:sz="4" w:space="0" w:color="auto"/>
              <w:right w:val="nil"/>
            </w:tcBorders>
            <w:vAlign w:val="center"/>
          </w:tcPr>
          <w:p w14:paraId="7C732BD0" w14:textId="77777777" w:rsidR="00B96F3C" w:rsidRPr="002544E1" w:rsidRDefault="00B96F3C" w:rsidP="00F95DF6">
            <w:pPr>
              <w:adjustRightInd w:val="0"/>
              <w:snapToGrid w:val="0"/>
              <w:spacing w:line="240" w:lineRule="auto"/>
              <w:jc w:val="center"/>
              <w:rPr>
                <w:b/>
              </w:rPr>
            </w:pPr>
            <w:r w:rsidRPr="002544E1">
              <w:rPr>
                <w:b/>
              </w:rPr>
              <w:t>Recall</w:t>
            </w:r>
          </w:p>
        </w:tc>
        <w:tc>
          <w:tcPr>
            <w:tcW w:w="1134" w:type="dxa"/>
            <w:tcBorders>
              <w:top w:val="single" w:sz="8" w:space="0" w:color="auto"/>
              <w:left w:val="nil"/>
              <w:bottom w:val="single" w:sz="4" w:space="0" w:color="auto"/>
              <w:right w:val="nil"/>
            </w:tcBorders>
            <w:vAlign w:val="center"/>
          </w:tcPr>
          <w:p w14:paraId="6964C73E" w14:textId="77777777" w:rsidR="00B96F3C" w:rsidRPr="002544E1" w:rsidRDefault="00B96F3C" w:rsidP="00F95DF6">
            <w:pPr>
              <w:adjustRightInd w:val="0"/>
              <w:snapToGrid w:val="0"/>
              <w:spacing w:line="240" w:lineRule="auto"/>
              <w:jc w:val="center"/>
              <w:rPr>
                <w:b/>
              </w:rPr>
            </w:pPr>
            <w:r w:rsidRPr="002544E1">
              <w:rPr>
                <w:b/>
              </w:rPr>
              <w:t>F1-score</w:t>
            </w:r>
          </w:p>
        </w:tc>
      </w:tr>
      <w:tr w:rsidR="00B96F3C" w14:paraId="17E68C1A" w14:textId="77777777" w:rsidTr="002544E1">
        <w:trPr>
          <w:jc w:val="right"/>
        </w:trPr>
        <w:tc>
          <w:tcPr>
            <w:tcW w:w="4395" w:type="dxa"/>
            <w:tcBorders>
              <w:left w:val="nil"/>
              <w:bottom w:val="nil"/>
              <w:right w:val="nil"/>
            </w:tcBorders>
            <w:vAlign w:val="center"/>
          </w:tcPr>
          <w:p w14:paraId="5CF903E7" w14:textId="77777777" w:rsidR="00B96F3C" w:rsidRPr="002E211E" w:rsidRDefault="00B96F3C" w:rsidP="005706CD">
            <w:pPr>
              <w:adjustRightInd w:val="0"/>
              <w:snapToGrid w:val="0"/>
              <w:spacing w:line="240" w:lineRule="auto"/>
              <w:jc w:val="center"/>
            </w:pPr>
            <w:r w:rsidRPr="002E211E">
              <w:t>ResNet50</w:t>
            </w:r>
          </w:p>
        </w:tc>
        <w:tc>
          <w:tcPr>
            <w:tcW w:w="1134" w:type="dxa"/>
            <w:tcBorders>
              <w:left w:val="nil"/>
              <w:bottom w:val="nil"/>
              <w:right w:val="nil"/>
            </w:tcBorders>
            <w:vAlign w:val="center"/>
          </w:tcPr>
          <w:p w14:paraId="581797E6" w14:textId="77777777" w:rsidR="00B96F3C" w:rsidRPr="002E211E" w:rsidRDefault="00B96F3C" w:rsidP="00F95DF6">
            <w:pPr>
              <w:adjustRightInd w:val="0"/>
              <w:snapToGrid w:val="0"/>
              <w:spacing w:line="240" w:lineRule="auto"/>
              <w:jc w:val="center"/>
            </w:pPr>
            <w:r w:rsidRPr="002E211E">
              <w:t>0.8664</w:t>
            </w:r>
          </w:p>
        </w:tc>
        <w:tc>
          <w:tcPr>
            <w:tcW w:w="1275" w:type="dxa"/>
            <w:tcBorders>
              <w:left w:val="nil"/>
              <w:bottom w:val="nil"/>
              <w:right w:val="nil"/>
            </w:tcBorders>
            <w:vAlign w:val="center"/>
          </w:tcPr>
          <w:p w14:paraId="1C2B2A60" w14:textId="77777777" w:rsidR="00B96F3C" w:rsidRPr="002E211E" w:rsidRDefault="00B96F3C" w:rsidP="00F95DF6">
            <w:pPr>
              <w:adjustRightInd w:val="0"/>
              <w:snapToGrid w:val="0"/>
              <w:spacing w:line="240" w:lineRule="auto"/>
              <w:jc w:val="center"/>
            </w:pPr>
            <w:r w:rsidRPr="002E211E">
              <w:t>0.8534</w:t>
            </w:r>
          </w:p>
        </w:tc>
        <w:tc>
          <w:tcPr>
            <w:tcW w:w="993" w:type="dxa"/>
            <w:tcBorders>
              <w:left w:val="nil"/>
              <w:bottom w:val="nil"/>
              <w:right w:val="nil"/>
            </w:tcBorders>
            <w:vAlign w:val="center"/>
          </w:tcPr>
          <w:p w14:paraId="3F0553DB" w14:textId="77777777" w:rsidR="00B96F3C" w:rsidRPr="002E211E" w:rsidRDefault="00B96F3C" w:rsidP="00F95DF6">
            <w:pPr>
              <w:adjustRightInd w:val="0"/>
              <w:snapToGrid w:val="0"/>
              <w:spacing w:line="240" w:lineRule="auto"/>
              <w:jc w:val="center"/>
            </w:pPr>
            <w:r w:rsidRPr="002E211E">
              <w:t>0.8664</w:t>
            </w:r>
          </w:p>
        </w:tc>
        <w:tc>
          <w:tcPr>
            <w:tcW w:w="1134" w:type="dxa"/>
            <w:tcBorders>
              <w:left w:val="nil"/>
              <w:bottom w:val="nil"/>
              <w:right w:val="nil"/>
            </w:tcBorders>
            <w:vAlign w:val="center"/>
          </w:tcPr>
          <w:p w14:paraId="4A6ECE20" w14:textId="77777777" w:rsidR="00B96F3C" w:rsidRPr="002E211E" w:rsidRDefault="00B96F3C" w:rsidP="00F95DF6">
            <w:pPr>
              <w:adjustRightInd w:val="0"/>
              <w:snapToGrid w:val="0"/>
              <w:spacing w:line="240" w:lineRule="auto"/>
              <w:jc w:val="center"/>
            </w:pPr>
            <w:r w:rsidRPr="002E211E">
              <w:t>0.8599</w:t>
            </w:r>
          </w:p>
        </w:tc>
      </w:tr>
      <w:tr w:rsidR="00B96F3C" w14:paraId="38E865AA" w14:textId="77777777" w:rsidTr="002544E1">
        <w:trPr>
          <w:jc w:val="right"/>
        </w:trPr>
        <w:tc>
          <w:tcPr>
            <w:tcW w:w="4395" w:type="dxa"/>
            <w:tcBorders>
              <w:top w:val="nil"/>
              <w:left w:val="nil"/>
              <w:bottom w:val="nil"/>
              <w:right w:val="nil"/>
            </w:tcBorders>
            <w:vAlign w:val="center"/>
          </w:tcPr>
          <w:p w14:paraId="02997932" w14:textId="77777777" w:rsidR="00B96F3C" w:rsidRPr="002E211E" w:rsidRDefault="00B96F3C" w:rsidP="005706CD">
            <w:pPr>
              <w:adjustRightInd w:val="0"/>
              <w:snapToGrid w:val="0"/>
              <w:spacing w:line="240" w:lineRule="auto"/>
              <w:jc w:val="center"/>
            </w:pPr>
            <w:r w:rsidRPr="002E211E">
              <w:t>ResNet152</w:t>
            </w:r>
          </w:p>
        </w:tc>
        <w:tc>
          <w:tcPr>
            <w:tcW w:w="1134" w:type="dxa"/>
            <w:tcBorders>
              <w:top w:val="nil"/>
              <w:left w:val="nil"/>
              <w:bottom w:val="nil"/>
              <w:right w:val="nil"/>
            </w:tcBorders>
            <w:vAlign w:val="center"/>
          </w:tcPr>
          <w:p w14:paraId="54CB2C09" w14:textId="77777777" w:rsidR="00B96F3C" w:rsidRPr="002E211E" w:rsidRDefault="00B96F3C" w:rsidP="00F95DF6">
            <w:pPr>
              <w:adjustRightInd w:val="0"/>
              <w:snapToGrid w:val="0"/>
              <w:spacing w:line="240" w:lineRule="auto"/>
              <w:jc w:val="center"/>
            </w:pPr>
            <w:r w:rsidRPr="002E211E">
              <w:t>0.789</w:t>
            </w:r>
          </w:p>
        </w:tc>
        <w:tc>
          <w:tcPr>
            <w:tcW w:w="1275" w:type="dxa"/>
            <w:tcBorders>
              <w:top w:val="nil"/>
              <w:left w:val="nil"/>
              <w:bottom w:val="nil"/>
              <w:right w:val="nil"/>
            </w:tcBorders>
            <w:vAlign w:val="center"/>
          </w:tcPr>
          <w:p w14:paraId="116529F2"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106D6C4"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2E6A23B3" w14:textId="77777777" w:rsidR="00B96F3C" w:rsidRPr="002E211E" w:rsidRDefault="00B96F3C" w:rsidP="00F95DF6">
            <w:pPr>
              <w:adjustRightInd w:val="0"/>
              <w:snapToGrid w:val="0"/>
              <w:spacing w:line="240" w:lineRule="auto"/>
              <w:jc w:val="center"/>
            </w:pPr>
            <w:r w:rsidRPr="002E211E">
              <w:t>-</w:t>
            </w:r>
          </w:p>
        </w:tc>
      </w:tr>
      <w:tr w:rsidR="00B96F3C" w14:paraId="5FF12CC8" w14:textId="77777777" w:rsidTr="002544E1">
        <w:trPr>
          <w:jc w:val="right"/>
        </w:trPr>
        <w:tc>
          <w:tcPr>
            <w:tcW w:w="4395" w:type="dxa"/>
            <w:tcBorders>
              <w:top w:val="nil"/>
              <w:left w:val="nil"/>
              <w:bottom w:val="nil"/>
              <w:right w:val="nil"/>
            </w:tcBorders>
            <w:vAlign w:val="center"/>
          </w:tcPr>
          <w:p w14:paraId="46910A37" w14:textId="77777777" w:rsidR="00B96F3C" w:rsidRPr="002E211E" w:rsidRDefault="00B96F3C" w:rsidP="005706CD">
            <w:pPr>
              <w:adjustRightInd w:val="0"/>
              <w:snapToGrid w:val="0"/>
              <w:spacing w:line="240" w:lineRule="auto"/>
              <w:jc w:val="center"/>
            </w:pPr>
            <w:r w:rsidRPr="002E211E">
              <w:t>VGG16</w:t>
            </w:r>
          </w:p>
        </w:tc>
        <w:tc>
          <w:tcPr>
            <w:tcW w:w="1134" w:type="dxa"/>
            <w:tcBorders>
              <w:top w:val="nil"/>
              <w:left w:val="nil"/>
              <w:bottom w:val="nil"/>
              <w:right w:val="nil"/>
            </w:tcBorders>
            <w:vAlign w:val="center"/>
          </w:tcPr>
          <w:p w14:paraId="4541C98E" w14:textId="77777777" w:rsidR="00B96F3C" w:rsidRPr="002E211E" w:rsidRDefault="00B96F3C" w:rsidP="00F95DF6">
            <w:pPr>
              <w:adjustRightInd w:val="0"/>
              <w:snapToGrid w:val="0"/>
              <w:spacing w:line="240" w:lineRule="auto"/>
              <w:jc w:val="center"/>
            </w:pPr>
            <w:r w:rsidRPr="002E211E">
              <w:t>0.83</w:t>
            </w:r>
          </w:p>
        </w:tc>
        <w:tc>
          <w:tcPr>
            <w:tcW w:w="1275" w:type="dxa"/>
            <w:tcBorders>
              <w:top w:val="nil"/>
              <w:left w:val="nil"/>
              <w:bottom w:val="nil"/>
              <w:right w:val="nil"/>
            </w:tcBorders>
            <w:vAlign w:val="center"/>
          </w:tcPr>
          <w:p w14:paraId="07DE23CE"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01059CB"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3E51B748" w14:textId="77777777" w:rsidR="00B96F3C" w:rsidRPr="002E211E" w:rsidRDefault="00B96F3C" w:rsidP="00F95DF6">
            <w:pPr>
              <w:adjustRightInd w:val="0"/>
              <w:snapToGrid w:val="0"/>
              <w:spacing w:line="240" w:lineRule="auto"/>
              <w:jc w:val="center"/>
            </w:pPr>
            <w:r w:rsidRPr="002E211E">
              <w:t>-</w:t>
            </w:r>
          </w:p>
        </w:tc>
      </w:tr>
      <w:tr w:rsidR="00B96F3C" w14:paraId="38F63B71" w14:textId="77777777" w:rsidTr="002544E1">
        <w:trPr>
          <w:jc w:val="right"/>
        </w:trPr>
        <w:tc>
          <w:tcPr>
            <w:tcW w:w="4395" w:type="dxa"/>
            <w:tcBorders>
              <w:top w:val="nil"/>
              <w:left w:val="nil"/>
              <w:bottom w:val="nil"/>
              <w:right w:val="nil"/>
            </w:tcBorders>
            <w:vAlign w:val="center"/>
          </w:tcPr>
          <w:p w14:paraId="424FD683" w14:textId="77777777" w:rsidR="00B96F3C" w:rsidRPr="002E211E" w:rsidRDefault="00B96F3C" w:rsidP="005706CD">
            <w:pPr>
              <w:adjustRightInd w:val="0"/>
              <w:snapToGrid w:val="0"/>
              <w:spacing w:line="240" w:lineRule="auto"/>
              <w:jc w:val="center"/>
            </w:pPr>
            <w:r w:rsidRPr="002E211E">
              <w:t>DenseNet121</w:t>
            </w:r>
          </w:p>
        </w:tc>
        <w:tc>
          <w:tcPr>
            <w:tcW w:w="1134" w:type="dxa"/>
            <w:tcBorders>
              <w:top w:val="nil"/>
              <w:left w:val="nil"/>
              <w:bottom w:val="nil"/>
              <w:right w:val="nil"/>
            </w:tcBorders>
            <w:vAlign w:val="center"/>
          </w:tcPr>
          <w:p w14:paraId="0BE541F9" w14:textId="77777777" w:rsidR="00B96F3C" w:rsidRPr="002E211E" w:rsidRDefault="00B96F3C" w:rsidP="00F95DF6">
            <w:pPr>
              <w:adjustRightInd w:val="0"/>
              <w:snapToGrid w:val="0"/>
              <w:spacing w:line="240" w:lineRule="auto"/>
              <w:jc w:val="center"/>
            </w:pPr>
            <w:r w:rsidRPr="002E211E">
              <w:t>0.8704</w:t>
            </w:r>
          </w:p>
        </w:tc>
        <w:tc>
          <w:tcPr>
            <w:tcW w:w="1275" w:type="dxa"/>
            <w:tcBorders>
              <w:top w:val="nil"/>
              <w:left w:val="nil"/>
              <w:bottom w:val="nil"/>
              <w:right w:val="nil"/>
            </w:tcBorders>
            <w:vAlign w:val="center"/>
          </w:tcPr>
          <w:p w14:paraId="7520B3E3" w14:textId="77777777" w:rsidR="00B96F3C" w:rsidRPr="002E211E" w:rsidRDefault="00B96F3C" w:rsidP="00F95DF6">
            <w:pPr>
              <w:adjustRightInd w:val="0"/>
              <w:snapToGrid w:val="0"/>
              <w:spacing w:line="240" w:lineRule="auto"/>
              <w:jc w:val="center"/>
            </w:pPr>
            <w:r w:rsidRPr="002E211E">
              <w:t>0.8679</w:t>
            </w:r>
          </w:p>
        </w:tc>
        <w:tc>
          <w:tcPr>
            <w:tcW w:w="993" w:type="dxa"/>
            <w:tcBorders>
              <w:top w:val="nil"/>
              <w:left w:val="nil"/>
              <w:bottom w:val="nil"/>
              <w:right w:val="nil"/>
            </w:tcBorders>
            <w:vAlign w:val="center"/>
          </w:tcPr>
          <w:p w14:paraId="02A201C8" w14:textId="77777777" w:rsidR="00B96F3C" w:rsidRPr="002E211E" w:rsidRDefault="00B96F3C" w:rsidP="00F95DF6">
            <w:pPr>
              <w:adjustRightInd w:val="0"/>
              <w:snapToGrid w:val="0"/>
              <w:spacing w:line="240" w:lineRule="auto"/>
              <w:jc w:val="center"/>
            </w:pPr>
            <w:r w:rsidRPr="002E211E">
              <w:t>0.8704</w:t>
            </w:r>
          </w:p>
        </w:tc>
        <w:tc>
          <w:tcPr>
            <w:tcW w:w="1134" w:type="dxa"/>
            <w:tcBorders>
              <w:top w:val="nil"/>
              <w:left w:val="nil"/>
              <w:bottom w:val="nil"/>
              <w:right w:val="nil"/>
            </w:tcBorders>
            <w:vAlign w:val="center"/>
          </w:tcPr>
          <w:p w14:paraId="1C2B01F1" w14:textId="77777777" w:rsidR="00B96F3C" w:rsidRPr="002E211E" w:rsidRDefault="00B96F3C" w:rsidP="00F95DF6">
            <w:pPr>
              <w:adjustRightInd w:val="0"/>
              <w:snapToGrid w:val="0"/>
              <w:spacing w:line="240" w:lineRule="auto"/>
              <w:jc w:val="center"/>
            </w:pPr>
            <w:r w:rsidRPr="002E211E">
              <w:t>0.8691</w:t>
            </w:r>
          </w:p>
        </w:tc>
      </w:tr>
      <w:tr w:rsidR="00B96F3C" w14:paraId="210ACEDB" w14:textId="77777777" w:rsidTr="002544E1">
        <w:trPr>
          <w:jc w:val="right"/>
        </w:trPr>
        <w:tc>
          <w:tcPr>
            <w:tcW w:w="4395" w:type="dxa"/>
            <w:tcBorders>
              <w:top w:val="nil"/>
              <w:left w:val="nil"/>
              <w:bottom w:val="nil"/>
              <w:right w:val="nil"/>
            </w:tcBorders>
            <w:vAlign w:val="center"/>
          </w:tcPr>
          <w:p w14:paraId="59533411" w14:textId="77777777" w:rsidR="00B96F3C" w:rsidRPr="002E211E" w:rsidRDefault="00B96F3C" w:rsidP="005706CD">
            <w:pPr>
              <w:adjustRightInd w:val="0"/>
              <w:snapToGrid w:val="0"/>
              <w:spacing w:line="240" w:lineRule="auto"/>
              <w:jc w:val="center"/>
            </w:pPr>
            <w:r w:rsidRPr="002E211E">
              <w:t>InceptionV3</w:t>
            </w:r>
          </w:p>
        </w:tc>
        <w:tc>
          <w:tcPr>
            <w:tcW w:w="1134" w:type="dxa"/>
            <w:tcBorders>
              <w:top w:val="nil"/>
              <w:left w:val="nil"/>
              <w:bottom w:val="nil"/>
              <w:right w:val="nil"/>
            </w:tcBorders>
            <w:vAlign w:val="center"/>
          </w:tcPr>
          <w:p w14:paraId="68015E18" w14:textId="77777777" w:rsidR="00B96F3C" w:rsidRPr="002E211E" w:rsidRDefault="00B96F3C" w:rsidP="00F95DF6">
            <w:pPr>
              <w:adjustRightInd w:val="0"/>
              <w:snapToGrid w:val="0"/>
              <w:spacing w:line="240" w:lineRule="auto"/>
              <w:jc w:val="center"/>
            </w:pPr>
            <w:r w:rsidRPr="002E211E">
              <w:t>0.803</w:t>
            </w:r>
          </w:p>
        </w:tc>
        <w:tc>
          <w:tcPr>
            <w:tcW w:w="1275" w:type="dxa"/>
            <w:tcBorders>
              <w:top w:val="nil"/>
              <w:left w:val="nil"/>
              <w:bottom w:val="nil"/>
              <w:right w:val="nil"/>
            </w:tcBorders>
            <w:vAlign w:val="center"/>
          </w:tcPr>
          <w:p w14:paraId="1783AA78"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312F78B7"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0536C406" w14:textId="77777777" w:rsidR="00B96F3C" w:rsidRPr="002E211E" w:rsidRDefault="00B96F3C" w:rsidP="00F95DF6">
            <w:pPr>
              <w:adjustRightInd w:val="0"/>
              <w:snapToGrid w:val="0"/>
              <w:spacing w:line="240" w:lineRule="auto"/>
              <w:jc w:val="center"/>
            </w:pPr>
            <w:r w:rsidRPr="002E211E">
              <w:t>-</w:t>
            </w:r>
          </w:p>
        </w:tc>
      </w:tr>
      <w:tr w:rsidR="00B96F3C" w14:paraId="168DB721" w14:textId="77777777" w:rsidTr="002544E1">
        <w:trPr>
          <w:jc w:val="right"/>
        </w:trPr>
        <w:tc>
          <w:tcPr>
            <w:tcW w:w="4395" w:type="dxa"/>
            <w:tcBorders>
              <w:top w:val="nil"/>
              <w:left w:val="nil"/>
              <w:bottom w:val="nil"/>
              <w:right w:val="nil"/>
            </w:tcBorders>
            <w:vAlign w:val="center"/>
          </w:tcPr>
          <w:p w14:paraId="36AE75A3" w14:textId="014F2EEF" w:rsidR="00B96F3C" w:rsidRPr="002E211E" w:rsidRDefault="00B96F3C" w:rsidP="00EF798E">
            <w:pPr>
              <w:adjustRightInd w:val="0"/>
              <w:snapToGrid w:val="0"/>
              <w:spacing w:line="240" w:lineRule="auto"/>
              <w:jc w:val="center"/>
              <w:rPr>
                <w:spacing w:val="15"/>
              </w:rPr>
            </w:pPr>
            <w:r w:rsidRPr="002E211E">
              <w:rPr>
                <w:spacing w:val="15"/>
              </w:rPr>
              <w:t>MobileNetV2</w:t>
            </w:r>
            <w:r w:rsidRPr="00B471E6">
              <w:rPr>
                <w:spacing w:val="15"/>
              </w:rPr>
              <w:fldChar w:fldCharType="begin"/>
            </w:r>
            <w:r w:rsidRPr="00B471E6">
              <w:rPr>
                <w:spacing w:val="15"/>
              </w:rPr>
              <w:instrText xml:space="preserve"> ADDIN EN.CITE &lt;EndNote&gt;&lt;Cite&gt;&lt;Author&gt;Tan&lt;/Author&gt;&lt;Year&gt;2021&lt;/Year&gt;&lt;RecNum&gt;128&lt;/RecNum&gt;&lt;DisplayText&gt;&lt;style face="superscript"&gt;[38]&lt;/style&gt;&lt;/DisplayText&gt;&lt;record&gt;&lt;rec-number&gt;128&lt;/rec-number&gt;&lt;foreign-keys&gt;&lt;key app="EN" db-id="rx0zzwte5rxfs2e05tapddz9x2vp9dxxe2e9" timestamp="1681650935"&gt;128&lt;/key&gt;&lt;/foreign-keys&gt;&lt;ref-type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B471E6">
              <w:rPr>
                <w:spacing w:val="15"/>
              </w:rPr>
              <w:fldChar w:fldCharType="separate"/>
            </w:r>
            <w:r w:rsidRPr="00B471E6">
              <w:rPr>
                <w:spacing w:val="15"/>
              </w:rPr>
              <w:t>[</w:t>
            </w:r>
            <w:hyperlink w:anchor="_ENREF_38" w:tooltip="Tan, 2021 #124" w:history="1">
              <w:r w:rsidR="00EF798E" w:rsidRPr="00B471E6">
                <w:rPr>
                  <w:spacing w:val="15"/>
                </w:rPr>
                <w:t>38</w:t>
              </w:r>
            </w:hyperlink>
            <w:r w:rsidRPr="00B471E6">
              <w:rPr>
                <w:spacing w:val="15"/>
              </w:rPr>
              <w:t>]</w:t>
            </w:r>
            <w:r w:rsidRPr="00B471E6">
              <w:rPr>
                <w:spacing w:val="15"/>
              </w:rPr>
              <w:fldChar w:fldCharType="end"/>
            </w:r>
          </w:p>
        </w:tc>
        <w:tc>
          <w:tcPr>
            <w:tcW w:w="1134" w:type="dxa"/>
            <w:tcBorders>
              <w:top w:val="nil"/>
              <w:left w:val="nil"/>
              <w:bottom w:val="nil"/>
              <w:right w:val="nil"/>
            </w:tcBorders>
            <w:vAlign w:val="center"/>
          </w:tcPr>
          <w:p w14:paraId="5DE3AC07" w14:textId="77777777" w:rsidR="00B96F3C" w:rsidRPr="002E211E" w:rsidRDefault="00B96F3C" w:rsidP="00F95DF6">
            <w:pPr>
              <w:adjustRightInd w:val="0"/>
              <w:snapToGrid w:val="0"/>
              <w:spacing w:line="240" w:lineRule="auto"/>
              <w:jc w:val="center"/>
            </w:pPr>
            <w:r w:rsidRPr="002E211E">
              <w:t>0.8521</w:t>
            </w:r>
          </w:p>
        </w:tc>
        <w:tc>
          <w:tcPr>
            <w:tcW w:w="1275" w:type="dxa"/>
            <w:tcBorders>
              <w:top w:val="nil"/>
              <w:left w:val="nil"/>
              <w:bottom w:val="nil"/>
              <w:right w:val="nil"/>
            </w:tcBorders>
            <w:vAlign w:val="center"/>
          </w:tcPr>
          <w:p w14:paraId="024B8321" w14:textId="77777777" w:rsidR="00B96F3C" w:rsidRPr="002E211E" w:rsidRDefault="00B96F3C" w:rsidP="00F95DF6">
            <w:pPr>
              <w:adjustRightInd w:val="0"/>
              <w:snapToGrid w:val="0"/>
              <w:spacing w:line="240" w:lineRule="auto"/>
              <w:jc w:val="center"/>
            </w:pPr>
            <w:r w:rsidRPr="002E211E">
              <w:t>0.8513</w:t>
            </w:r>
          </w:p>
        </w:tc>
        <w:tc>
          <w:tcPr>
            <w:tcW w:w="993" w:type="dxa"/>
            <w:tcBorders>
              <w:top w:val="nil"/>
              <w:left w:val="nil"/>
              <w:bottom w:val="nil"/>
              <w:right w:val="nil"/>
            </w:tcBorders>
            <w:vAlign w:val="center"/>
          </w:tcPr>
          <w:p w14:paraId="25F242C3" w14:textId="77777777" w:rsidR="00B96F3C" w:rsidRPr="002E211E" w:rsidRDefault="00B96F3C" w:rsidP="00F95DF6">
            <w:pPr>
              <w:adjustRightInd w:val="0"/>
              <w:snapToGrid w:val="0"/>
              <w:spacing w:line="240" w:lineRule="auto"/>
              <w:jc w:val="center"/>
            </w:pPr>
            <w:r w:rsidRPr="002E211E">
              <w:t>0.8521</w:t>
            </w:r>
          </w:p>
        </w:tc>
        <w:tc>
          <w:tcPr>
            <w:tcW w:w="1134" w:type="dxa"/>
            <w:tcBorders>
              <w:top w:val="nil"/>
              <w:left w:val="nil"/>
              <w:bottom w:val="nil"/>
              <w:right w:val="nil"/>
            </w:tcBorders>
            <w:vAlign w:val="center"/>
          </w:tcPr>
          <w:p w14:paraId="59F7E80A" w14:textId="77777777" w:rsidR="00B96F3C" w:rsidRPr="002E211E" w:rsidRDefault="00B96F3C" w:rsidP="00F95DF6">
            <w:pPr>
              <w:adjustRightInd w:val="0"/>
              <w:snapToGrid w:val="0"/>
              <w:spacing w:line="240" w:lineRule="auto"/>
              <w:jc w:val="center"/>
            </w:pPr>
            <w:r w:rsidRPr="002E211E">
              <w:t>0.8517</w:t>
            </w:r>
          </w:p>
        </w:tc>
      </w:tr>
      <w:tr w:rsidR="00B96F3C" w14:paraId="236A7398" w14:textId="77777777" w:rsidTr="002544E1">
        <w:trPr>
          <w:jc w:val="right"/>
        </w:trPr>
        <w:tc>
          <w:tcPr>
            <w:tcW w:w="4395" w:type="dxa"/>
            <w:tcBorders>
              <w:top w:val="nil"/>
              <w:left w:val="nil"/>
              <w:bottom w:val="nil"/>
              <w:right w:val="nil"/>
            </w:tcBorders>
            <w:vAlign w:val="center"/>
          </w:tcPr>
          <w:p w14:paraId="55B72B41" w14:textId="77777777" w:rsidR="00B96F3C" w:rsidRPr="002E211E" w:rsidRDefault="00B96F3C" w:rsidP="005706CD">
            <w:pPr>
              <w:adjustRightInd w:val="0"/>
              <w:snapToGrid w:val="0"/>
              <w:spacing w:line="240" w:lineRule="auto"/>
              <w:jc w:val="center"/>
            </w:pPr>
            <w:r w:rsidRPr="002E211E">
              <w:rPr>
                <w:spacing w:val="15"/>
              </w:rPr>
              <w:t>InceptionResNetV2</w:t>
            </w:r>
          </w:p>
        </w:tc>
        <w:tc>
          <w:tcPr>
            <w:tcW w:w="1134" w:type="dxa"/>
            <w:tcBorders>
              <w:top w:val="nil"/>
              <w:left w:val="nil"/>
              <w:bottom w:val="nil"/>
              <w:right w:val="nil"/>
            </w:tcBorders>
            <w:vAlign w:val="center"/>
          </w:tcPr>
          <w:p w14:paraId="6F033447" w14:textId="77777777" w:rsidR="00B96F3C" w:rsidRPr="002E211E" w:rsidRDefault="00B96F3C" w:rsidP="00F95DF6">
            <w:pPr>
              <w:adjustRightInd w:val="0"/>
              <w:snapToGrid w:val="0"/>
              <w:spacing w:line="240" w:lineRule="auto"/>
              <w:jc w:val="center"/>
            </w:pPr>
            <w:r w:rsidRPr="002E211E">
              <w:t>0.8590</w:t>
            </w:r>
          </w:p>
        </w:tc>
        <w:tc>
          <w:tcPr>
            <w:tcW w:w="1275" w:type="dxa"/>
            <w:tcBorders>
              <w:top w:val="nil"/>
              <w:left w:val="nil"/>
              <w:bottom w:val="nil"/>
              <w:right w:val="nil"/>
            </w:tcBorders>
            <w:vAlign w:val="center"/>
          </w:tcPr>
          <w:p w14:paraId="68F97590" w14:textId="77777777" w:rsidR="00B96F3C" w:rsidRPr="002E211E" w:rsidRDefault="00B96F3C" w:rsidP="00F95DF6">
            <w:pPr>
              <w:adjustRightInd w:val="0"/>
              <w:snapToGrid w:val="0"/>
              <w:spacing w:line="240" w:lineRule="auto"/>
              <w:jc w:val="center"/>
            </w:pPr>
            <w:r w:rsidRPr="002E211E">
              <w:t>0.8630</w:t>
            </w:r>
          </w:p>
        </w:tc>
        <w:tc>
          <w:tcPr>
            <w:tcW w:w="993" w:type="dxa"/>
            <w:tcBorders>
              <w:top w:val="nil"/>
              <w:left w:val="nil"/>
              <w:bottom w:val="nil"/>
              <w:right w:val="nil"/>
            </w:tcBorders>
            <w:vAlign w:val="center"/>
          </w:tcPr>
          <w:p w14:paraId="451FF333" w14:textId="77777777" w:rsidR="00B96F3C" w:rsidRPr="002E211E" w:rsidRDefault="00B96F3C" w:rsidP="00F95DF6">
            <w:pPr>
              <w:adjustRightInd w:val="0"/>
              <w:snapToGrid w:val="0"/>
              <w:spacing w:line="240" w:lineRule="auto"/>
              <w:jc w:val="center"/>
            </w:pPr>
            <w:r w:rsidRPr="002E211E">
              <w:t>0.8590</w:t>
            </w:r>
          </w:p>
        </w:tc>
        <w:tc>
          <w:tcPr>
            <w:tcW w:w="1134" w:type="dxa"/>
            <w:tcBorders>
              <w:top w:val="nil"/>
              <w:left w:val="nil"/>
              <w:bottom w:val="nil"/>
              <w:right w:val="nil"/>
            </w:tcBorders>
            <w:vAlign w:val="center"/>
          </w:tcPr>
          <w:p w14:paraId="75C1B5DA" w14:textId="77777777" w:rsidR="00B96F3C" w:rsidRPr="002E211E" w:rsidRDefault="00B96F3C" w:rsidP="00F95DF6">
            <w:pPr>
              <w:adjustRightInd w:val="0"/>
              <w:snapToGrid w:val="0"/>
              <w:spacing w:line="240" w:lineRule="auto"/>
              <w:jc w:val="center"/>
            </w:pPr>
            <w:r w:rsidRPr="002E211E">
              <w:t>0.8610</w:t>
            </w:r>
          </w:p>
        </w:tc>
      </w:tr>
      <w:tr w:rsidR="00B96F3C" w14:paraId="10C019B5" w14:textId="77777777" w:rsidTr="002544E1">
        <w:trPr>
          <w:jc w:val="right"/>
        </w:trPr>
        <w:tc>
          <w:tcPr>
            <w:tcW w:w="4395" w:type="dxa"/>
            <w:tcBorders>
              <w:top w:val="nil"/>
              <w:left w:val="nil"/>
              <w:bottom w:val="nil"/>
              <w:right w:val="nil"/>
            </w:tcBorders>
            <w:vAlign w:val="center"/>
          </w:tcPr>
          <w:p w14:paraId="45E14A63" w14:textId="77777777" w:rsidR="00B96F3C" w:rsidRPr="002E211E" w:rsidRDefault="00B96F3C" w:rsidP="005706CD">
            <w:pPr>
              <w:adjustRightInd w:val="0"/>
              <w:snapToGrid w:val="0"/>
              <w:spacing w:line="240" w:lineRule="auto"/>
              <w:jc w:val="center"/>
            </w:pPr>
            <w:r w:rsidRPr="002E211E">
              <w:t>SEResNet50</w:t>
            </w:r>
          </w:p>
        </w:tc>
        <w:tc>
          <w:tcPr>
            <w:tcW w:w="1134" w:type="dxa"/>
            <w:tcBorders>
              <w:top w:val="nil"/>
              <w:left w:val="nil"/>
              <w:bottom w:val="nil"/>
              <w:right w:val="nil"/>
            </w:tcBorders>
            <w:vAlign w:val="center"/>
          </w:tcPr>
          <w:p w14:paraId="6EEF8C55" w14:textId="77777777" w:rsidR="00B96F3C" w:rsidRPr="002E211E" w:rsidRDefault="00B96F3C" w:rsidP="00F95DF6">
            <w:pPr>
              <w:adjustRightInd w:val="0"/>
              <w:snapToGrid w:val="0"/>
              <w:spacing w:line="240" w:lineRule="auto"/>
              <w:jc w:val="center"/>
            </w:pPr>
            <w:r w:rsidRPr="002E211E">
              <w:t>0.8657</w:t>
            </w:r>
          </w:p>
        </w:tc>
        <w:tc>
          <w:tcPr>
            <w:tcW w:w="1275" w:type="dxa"/>
            <w:tcBorders>
              <w:top w:val="nil"/>
              <w:left w:val="nil"/>
              <w:bottom w:val="nil"/>
              <w:right w:val="nil"/>
            </w:tcBorders>
            <w:vAlign w:val="center"/>
          </w:tcPr>
          <w:p w14:paraId="76E786F2" w14:textId="77777777" w:rsidR="00B96F3C" w:rsidRPr="002E211E" w:rsidRDefault="00B96F3C" w:rsidP="00F95DF6">
            <w:pPr>
              <w:adjustRightInd w:val="0"/>
              <w:snapToGrid w:val="0"/>
              <w:spacing w:line="240" w:lineRule="auto"/>
              <w:jc w:val="center"/>
            </w:pPr>
            <w:r w:rsidRPr="002E211E">
              <w:t>0.8504</w:t>
            </w:r>
          </w:p>
        </w:tc>
        <w:tc>
          <w:tcPr>
            <w:tcW w:w="993" w:type="dxa"/>
            <w:tcBorders>
              <w:top w:val="nil"/>
              <w:left w:val="nil"/>
              <w:bottom w:val="nil"/>
              <w:right w:val="nil"/>
            </w:tcBorders>
            <w:vAlign w:val="center"/>
          </w:tcPr>
          <w:p w14:paraId="2B30EBAD" w14:textId="77777777" w:rsidR="00B96F3C" w:rsidRPr="002E211E" w:rsidRDefault="00B96F3C" w:rsidP="00F95DF6">
            <w:pPr>
              <w:adjustRightInd w:val="0"/>
              <w:snapToGrid w:val="0"/>
              <w:spacing w:line="240" w:lineRule="auto"/>
              <w:jc w:val="center"/>
            </w:pPr>
            <w:r w:rsidRPr="002E211E">
              <w:t>0.8657</w:t>
            </w:r>
          </w:p>
        </w:tc>
        <w:tc>
          <w:tcPr>
            <w:tcW w:w="1134" w:type="dxa"/>
            <w:tcBorders>
              <w:top w:val="nil"/>
              <w:left w:val="nil"/>
              <w:bottom w:val="nil"/>
              <w:right w:val="nil"/>
            </w:tcBorders>
            <w:vAlign w:val="center"/>
          </w:tcPr>
          <w:p w14:paraId="0ECE05C5" w14:textId="77777777" w:rsidR="00B96F3C" w:rsidRPr="002E211E" w:rsidRDefault="00B96F3C" w:rsidP="00F95DF6">
            <w:pPr>
              <w:adjustRightInd w:val="0"/>
              <w:snapToGrid w:val="0"/>
              <w:spacing w:line="240" w:lineRule="auto"/>
              <w:jc w:val="center"/>
            </w:pPr>
            <w:r w:rsidRPr="002E211E">
              <w:t>0.8580</w:t>
            </w:r>
          </w:p>
        </w:tc>
      </w:tr>
      <w:tr w:rsidR="00B96F3C" w14:paraId="501E0FC9" w14:textId="77777777" w:rsidTr="002544E1">
        <w:trPr>
          <w:jc w:val="right"/>
        </w:trPr>
        <w:tc>
          <w:tcPr>
            <w:tcW w:w="4395" w:type="dxa"/>
            <w:tcBorders>
              <w:top w:val="nil"/>
              <w:left w:val="nil"/>
              <w:bottom w:val="nil"/>
              <w:right w:val="nil"/>
            </w:tcBorders>
            <w:vAlign w:val="center"/>
          </w:tcPr>
          <w:p w14:paraId="34A6DEA4" w14:textId="77777777" w:rsidR="00B96F3C" w:rsidRPr="002E211E" w:rsidRDefault="00B96F3C" w:rsidP="005706CD">
            <w:pPr>
              <w:adjustRightInd w:val="0"/>
              <w:snapToGrid w:val="0"/>
              <w:spacing w:line="240" w:lineRule="auto"/>
              <w:jc w:val="center"/>
            </w:pPr>
            <w:proofErr w:type="spellStart"/>
            <w:r w:rsidRPr="002E211E">
              <w:t>PatchConvNet</w:t>
            </w:r>
            <w:proofErr w:type="spellEnd"/>
          </w:p>
        </w:tc>
        <w:tc>
          <w:tcPr>
            <w:tcW w:w="1134" w:type="dxa"/>
            <w:tcBorders>
              <w:top w:val="nil"/>
              <w:left w:val="nil"/>
              <w:bottom w:val="nil"/>
              <w:right w:val="nil"/>
            </w:tcBorders>
            <w:vAlign w:val="center"/>
          </w:tcPr>
          <w:p w14:paraId="00B801AA" w14:textId="77777777" w:rsidR="00B96F3C" w:rsidRPr="002E211E" w:rsidRDefault="00B96F3C" w:rsidP="00F95DF6">
            <w:pPr>
              <w:adjustRightInd w:val="0"/>
              <w:snapToGrid w:val="0"/>
              <w:spacing w:line="240" w:lineRule="auto"/>
              <w:jc w:val="center"/>
            </w:pPr>
            <w:r w:rsidRPr="002E211E">
              <w:t>0.8196</w:t>
            </w:r>
          </w:p>
        </w:tc>
        <w:tc>
          <w:tcPr>
            <w:tcW w:w="1275" w:type="dxa"/>
            <w:tcBorders>
              <w:top w:val="nil"/>
              <w:left w:val="nil"/>
              <w:bottom w:val="nil"/>
              <w:right w:val="nil"/>
            </w:tcBorders>
            <w:vAlign w:val="center"/>
          </w:tcPr>
          <w:p w14:paraId="2E248032" w14:textId="77777777" w:rsidR="00B96F3C" w:rsidRPr="002E211E" w:rsidRDefault="00B96F3C" w:rsidP="00F95DF6">
            <w:pPr>
              <w:adjustRightInd w:val="0"/>
              <w:snapToGrid w:val="0"/>
              <w:spacing w:line="240" w:lineRule="auto"/>
              <w:jc w:val="center"/>
            </w:pPr>
            <w:r w:rsidRPr="002E211E">
              <w:t>0.8007</w:t>
            </w:r>
          </w:p>
        </w:tc>
        <w:tc>
          <w:tcPr>
            <w:tcW w:w="993" w:type="dxa"/>
            <w:tcBorders>
              <w:top w:val="nil"/>
              <w:left w:val="nil"/>
              <w:bottom w:val="nil"/>
              <w:right w:val="nil"/>
            </w:tcBorders>
            <w:vAlign w:val="center"/>
          </w:tcPr>
          <w:p w14:paraId="4956C2CD" w14:textId="77777777" w:rsidR="00B96F3C" w:rsidRPr="002E211E" w:rsidRDefault="00B96F3C" w:rsidP="00F95DF6">
            <w:pPr>
              <w:adjustRightInd w:val="0"/>
              <w:snapToGrid w:val="0"/>
              <w:spacing w:line="240" w:lineRule="auto"/>
              <w:jc w:val="center"/>
            </w:pPr>
            <w:r w:rsidRPr="002E211E">
              <w:t>0.8196</w:t>
            </w:r>
          </w:p>
        </w:tc>
        <w:tc>
          <w:tcPr>
            <w:tcW w:w="1134" w:type="dxa"/>
            <w:tcBorders>
              <w:top w:val="nil"/>
              <w:left w:val="nil"/>
              <w:bottom w:val="nil"/>
              <w:right w:val="nil"/>
            </w:tcBorders>
            <w:vAlign w:val="center"/>
          </w:tcPr>
          <w:p w14:paraId="207C0023" w14:textId="77777777" w:rsidR="00B96F3C" w:rsidRPr="002E211E" w:rsidRDefault="00B96F3C" w:rsidP="00F95DF6">
            <w:pPr>
              <w:adjustRightInd w:val="0"/>
              <w:snapToGrid w:val="0"/>
              <w:spacing w:line="240" w:lineRule="auto"/>
              <w:jc w:val="center"/>
            </w:pPr>
            <w:r w:rsidRPr="002E211E">
              <w:t>0.8100</w:t>
            </w:r>
          </w:p>
        </w:tc>
      </w:tr>
      <w:tr w:rsidR="00B96F3C" w14:paraId="1C00FC0B" w14:textId="77777777" w:rsidTr="002544E1">
        <w:trPr>
          <w:jc w:val="right"/>
        </w:trPr>
        <w:tc>
          <w:tcPr>
            <w:tcW w:w="4395" w:type="dxa"/>
            <w:tcBorders>
              <w:top w:val="nil"/>
              <w:left w:val="nil"/>
              <w:bottom w:val="nil"/>
              <w:right w:val="nil"/>
            </w:tcBorders>
            <w:vAlign w:val="center"/>
          </w:tcPr>
          <w:p w14:paraId="2C508064" w14:textId="77777777" w:rsidR="00B96F3C" w:rsidRPr="002E211E" w:rsidRDefault="00B96F3C" w:rsidP="005706CD">
            <w:pPr>
              <w:adjustRightInd w:val="0"/>
              <w:snapToGrid w:val="0"/>
              <w:spacing w:line="240" w:lineRule="auto"/>
              <w:jc w:val="center"/>
            </w:pPr>
            <w:r w:rsidRPr="002E211E">
              <w:t>ResMLP-S12</w:t>
            </w:r>
          </w:p>
        </w:tc>
        <w:tc>
          <w:tcPr>
            <w:tcW w:w="1134" w:type="dxa"/>
            <w:tcBorders>
              <w:top w:val="nil"/>
              <w:left w:val="nil"/>
              <w:bottom w:val="nil"/>
              <w:right w:val="nil"/>
            </w:tcBorders>
            <w:vAlign w:val="center"/>
          </w:tcPr>
          <w:p w14:paraId="275A4529" w14:textId="77777777" w:rsidR="00B96F3C" w:rsidRPr="002E211E" w:rsidRDefault="00B96F3C" w:rsidP="00F95DF6">
            <w:pPr>
              <w:adjustRightInd w:val="0"/>
              <w:snapToGrid w:val="0"/>
              <w:spacing w:line="240" w:lineRule="auto"/>
              <w:jc w:val="center"/>
            </w:pPr>
            <w:r w:rsidRPr="002E211E">
              <w:t>0.8535</w:t>
            </w:r>
          </w:p>
        </w:tc>
        <w:tc>
          <w:tcPr>
            <w:tcW w:w="1275" w:type="dxa"/>
            <w:tcBorders>
              <w:top w:val="nil"/>
              <w:left w:val="nil"/>
              <w:bottom w:val="nil"/>
              <w:right w:val="nil"/>
            </w:tcBorders>
            <w:vAlign w:val="center"/>
          </w:tcPr>
          <w:p w14:paraId="4D1BFEA6" w14:textId="77777777" w:rsidR="00B96F3C" w:rsidRPr="002E211E" w:rsidRDefault="00B96F3C" w:rsidP="00F95DF6">
            <w:pPr>
              <w:adjustRightInd w:val="0"/>
              <w:snapToGrid w:val="0"/>
              <w:spacing w:line="240" w:lineRule="auto"/>
              <w:jc w:val="center"/>
            </w:pPr>
            <w:r w:rsidRPr="002E211E">
              <w:t>0.8417</w:t>
            </w:r>
          </w:p>
        </w:tc>
        <w:tc>
          <w:tcPr>
            <w:tcW w:w="993" w:type="dxa"/>
            <w:tcBorders>
              <w:top w:val="nil"/>
              <w:left w:val="nil"/>
              <w:bottom w:val="nil"/>
              <w:right w:val="nil"/>
            </w:tcBorders>
            <w:vAlign w:val="center"/>
          </w:tcPr>
          <w:p w14:paraId="46050E74" w14:textId="77777777" w:rsidR="00B96F3C" w:rsidRPr="002E211E" w:rsidRDefault="00B96F3C" w:rsidP="00F95DF6">
            <w:pPr>
              <w:adjustRightInd w:val="0"/>
              <w:snapToGrid w:val="0"/>
              <w:spacing w:line="240" w:lineRule="auto"/>
              <w:jc w:val="center"/>
            </w:pPr>
            <w:r w:rsidRPr="002E211E">
              <w:t>0.8535</w:t>
            </w:r>
          </w:p>
        </w:tc>
        <w:tc>
          <w:tcPr>
            <w:tcW w:w="1134" w:type="dxa"/>
            <w:tcBorders>
              <w:top w:val="nil"/>
              <w:left w:val="nil"/>
              <w:bottom w:val="nil"/>
              <w:right w:val="nil"/>
            </w:tcBorders>
            <w:vAlign w:val="center"/>
          </w:tcPr>
          <w:p w14:paraId="4B086469" w14:textId="77777777" w:rsidR="00B96F3C" w:rsidRPr="002E211E" w:rsidRDefault="00B96F3C" w:rsidP="00F95DF6">
            <w:pPr>
              <w:adjustRightInd w:val="0"/>
              <w:snapToGrid w:val="0"/>
              <w:spacing w:line="240" w:lineRule="auto"/>
              <w:jc w:val="center"/>
            </w:pPr>
            <w:r w:rsidRPr="002E211E">
              <w:t>0.8476</w:t>
            </w:r>
          </w:p>
        </w:tc>
      </w:tr>
      <w:tr w:rsidR="00B96F3C" w14:paraId="6B14278F" w14:textId="77777777" w:rsidTr="002544E1">
        <w:trPr>
          <w:jc w:val="right"/>
        </w:trPr>
        <w:tc>
          <w:tcPr>
            <w:tcW w:w="4395" w:type="dxa"/>
            <w:tcBorders>
              <w:top w:val="nil"/>
              <w:left w:val="nil"/>
              <w:bottom w:val="nil"/>
              <w:right w:val="nil"/>
            </w:tcBorders>
            <w:vAlign w:val="center"/>
          </w:tcPr>
          <w:p w14:paraId="6CD1FB0C" w14:textId="77777777" w:rsidR="00B96F3C" w:rsidRPr="002E211E" w:rsidRDefault="00B96F3C" w:rsidP="005706CD">
            <w:pPr>
              <w:adjustRightInd w:val="0"/>
              <w:snapToGrid w:val="0"/>
              <w:spacing w:line="240" w:lineRule="auto"/>
              <w:jc w:val="center"/>
            </w:pPr>
            <w:proofErr w:type="spellStart"/>
            <w:r w:rsidRPr="002E211E">
              <w:t>CoAtNet</w:t>
            </w:r>
            <w:proofErr w:type="spellEnd"/>
          </w:p>
        </w:tc>
        <w:tc>
          <w:tcPr>
            <w:tcW w:w="1134" w:type="dxa"/>
            <w:tcBorders>
              <w:top w:val="nil"/>
              <w:left w:val="nil"/>
              <w:bottom w:val="nil"/>
              <w:right w:val="nil"/>
            </w:tcBorders>
            <w:vAlign w:val="center"/>
          </w:tcPr>
          <w:p w14:paraId="4E98FF62" w14:textId="77777777" w:rsidR="00B96F3C" w:rsidRPr="002E211E" w:rsidRDefault="00B96F3C" w:rsidP="00F95DF6">
            <w:pPr>
              <w:adjustRightInd w:val="0"/>
              <w:snapToGrid w:val="0"/>
              <w:spacing w:line="240" w:lineRule="auto"/>
              <w:jc w:val="center"/>
            </w:pPr>
            <w:r w:rsidRPr="002E211E">
              <w:t>0.8743</w:t>
            </w:r>
          </w:p>
        </w:tc>
        <w:tc>
          <w:tcPr>
            <w:tcW w:w="1275" w:type="dxa"/>
            <w:tcBorders>
              <w:top w:val="nil"/>
              <w:left w:val="nil"/>
              <w:bottom w:val="nil"/>
              <w:right w:val="nil"/>
            </w:tcBorders>
            <w:vAlign w:val="center"/>
          </w:tcPr>
          <w:p w14:paraId="5E8A2E89" w14:textId="77777777" w:rsidR="00B96F3C" w:rsidRPr="002E211E" w:rsidRDefault="00B96F3C" w:rsidP="00F95DF6">
            <w:pPr>
              <w:adjustRightInd w:val="0"/>
              <w:snapToGrid w:val="0"/>
              <w:spacing w:line="240" w:lineRule="auto"/>
              <w:jc w:val="center"/>
            </w:pPr>
            <w:r w:rsidRPr="002E211E">
              <w:t>0.8653</w:t>
            </w:r>
          </w:p>
        </w:tc>
        <w:tc>
          <w:tcPr>
            <w:tcW w:w="993" w:type="dxa"/>
            <w:tcBorders>
              <w:top w:val="nil"/>
              <w:left w:val="nil"/>
              <w:bottom w:val="nil"/>
              <w:right w:val="nil"/>
            </w:tcBorders>
            <w:vAlign w:val="center"/>
          </w:tcPr>
          <w:p w14:paraId="76283919" w14:textId="77777777" w:rsidR="00B96F3C" w:rsidRPr="002E211E" w:rsidRDefault="00B96F3C" w:rsidP="00F95DF6">
            <w:pPr>
              <w:adjustRightInd w:val="0"/>
              <w:snapToGrid w:val="0"/>
              <w:spacing w:line="240" w:lineRule="auto"/>
              <w:jc w:val="center"/>
            </w:pPr>
            <w:r w:rsidRPr="002E211E">
              <w:t>0.8743</w:t>
            </w:r>
          </w:p>
        </w:tc>
        <w:tc>
          <w:tcPr>
            <w:tcW w:w="1134" w:type="dxa"/>
            <w:tcBorders>
              <w:top w:val="nil"/>
              <w:left w:val="nil"/>
              <w:bottom w:val="nil"/>
              <w:right w:val="nil"/>
            </w:tcBorders>
            <w:vAlign w:val="center"/>
          </w:tcPr>
          <w:p w14:paraId="0023738A" w14:textId="77777777" w:rsidR="00B96F3C" w:rsidRPr="002E211E" w:rsidRDefault="00B96F3C" w:rsidP="00F95DF6">
            <w:pPr>
              <w:adjustRightInd w:val="0"/>
              <w:snapToGrid w:val="0"/>
              <w:spacing w:line="240" w:lineRule="auto"/>
              <w:jc w:val="center"/>
            </w:pPr>
            <w:r w:rsidRPr="002E211E">
              <w:t>0.8698</w:t>
            </w:r>
          </w:p>
        </w:tc>
      </w:tr>
      <w:tr w:rsidR="00B96F3C" w14:paraId="2BA1145F" w14:textId="77777777" w:rsidTr="002544E1">
        <w:trPr>
          <w:jc w:val="right"/>
        </w:trPr>
        <w:tc>
          <w:tcPr>
            <w:tcW w:w="4395" w:type="dxa"/>
            <w:tcBorders>
              <w:top w:val="nil"/>
              <w:left w:val="nil"/>
              <w:bottom w:val="nil"/>
              <w:right w:val="nil"/>
            </w:tcBorders>
            <w:vAlign w:val="center"/>
          </w:tcPr>
          <w:p w14:paraId="7F3E7C27" w14:textId="77777777" w:rsidR="00B96F3C" w:rsidRPr="002E211E" w:rsidRDefault="00B96F3C" w:rsidP="005706CD">
            <w:pPr>
              <w:adjustRightInd w:val="0"/>
              <w:snapToGrid w:val="0"/>
              <w:spacing w:line="240" w:lineRule="auto"/>
              <w:jc w:val="center"/>
            </w:pPr>
            <w:r w:rsidRPr="002E211E">
              <w:t>VAN-B0</w:t>
            </w:r>
          </w:p>
        </w:tc>
        <w:tc>
          <w:tcPr>
            <w:tcW w:w="1134" w:type="dxa"/>
            <w:tcBorders>
              <w:top w:val="nil"/>
              <w:left w:val="nil"/>
              <w:bottom w:val="nil"/>
              <w:right w:val="nil"/>
            </w:tcBorders>
            <w:vAlign w:val="center"/>
          </w:tcPr>
          <w:p w14:paraId="1B2DDF47" w14:textId="77777777" w:rsidR="00B96F3C" w:rsidRPr="002E211E" w:rsidRDefault="00B96F3C" w:rsidP="00F95DF6">
            <w:pPr>
              <w:adjustRightInd w:val="0"/>
              <w:snapToGrid w:val="0"/>
              <w:spacing w:line="240" w:lineRule="auto"/>
              <w:jc w:val="center"/>
            </w:pPr>
            <w:r w:rsidRPr="002E211E">
              <w:t>0.8853</w:t>
            </w:r>
          </w:p>
        </w:tc>
        <w:tc>
          <w:tcPr>
            <w:tcW w:w="1275" w:type="dxa"/>
            <w:tcBorders>
              <w:top w:val="nil"/>
              <w:left w:val="nil"/>
              <w:bottom w:val="nil"/>
              <w:right w:val="nil"/>
            </w:tcBorders>
            <w:vAlign w:val="center"/>
          </w:tcPr>
          <w:p w14:paraId="49DB6B0D" w14:textId="77777777" w:rsidR="00B96F3C" w:rsidRPr="002E211E" w:rsidRDefault="00B96F3C" w:rsidP="00F95DF6">
            <w:pPr>
              <w:adjustRightInd w:val="0"/>
              <w:snapToGrid w:val="0"/>
              <w:spacing w:line="240" w:lineRule="auto"/>
              <w:jc w:val="center"/>
            </w:pPr>
            <w:r w:rsidRPr="002E211E">
              <w:t>0.8863</w:t>
            </w:r>
          </w:p>
        </w:tc>
        <w:tc>
          <w:tcPr>
            <w:tcW w:w="993" w:type="dxa"/>
            <w:tcBorders>
              <w:top w:val="nil"/>
              <w:left w:val="nil"/>
              <w:bottom w:val="nil"/>
              <w:right w:val="nil"/>
            </w:tcBorders>
            <w:vAlign w:val="center"/>
          </w:tcPr>
          <w:p w14:paraId="01A6BDC6" w14:textId="77777777" w:rsidR="00B96F3C" w:rsidRPr="002E211E" w:rsidRDefault="00B96F3C" w:rsidP="00F95DF6">
            <w:pPr>
              <w:adjustRightInd w:val="0"/>
              <w:snapToGrid w:val="0"/>
              <w:spacing w:line="240" w:lineRule="auto"/>
              <w:jc w:val="center"/>
            </w:pPr>
            <w:r w:rsidRPr="002E211E">
              <w:t>0.8853</w:t>
            </w:r>
          </w:p>
        </w:tc>
        <w:tc>
          <w:tcPr>
            <w:tcW w:w="1134" w:type="dxa"/>
            <w:tcBorders>
              <w:top w:val="nil"/>
              <w:left w:val="nil"/>
              <w:bottom w:val="nil"/>
              <w:right w:val="nil"/>
            </w:tcBorders>
            <w:vAlign w:val="center"/>
          </w:tcPr>
          <w:p w14:paraId="74CB058E" w14:textId="77777777" w:rsidR="00B96F3C" w:rsidRPr="002E211E" w:rsidRDefault="00B96F3C" w:rsidP="00F95DF6">
            <w:pPr>
              <w:adjustRightInd w:val="0"/>
              <w:snapToGrid w:val="0"/>
              <w:spacing w:line="240" w:lineRule="auto"/>
              <w:jc w:val="center"/>
            </w:pPr>
            <w:r w:rsidRPr="002E211E">
              <w:t>0.8856</w:t>
            </w:r>
          </w:p>
        </w:tc>
      </w:tr>
      <w:tr w:rsidR="00B96F3C" w14:paraId="5B608A86" w14:textId="77777777" w:rsidTr="002544E1">
        <w:trPr>
          <w:jc w:val="right"/>
        </w:trPr>
        <w:tc>
          <w:tcPr>
            <w:tcW w:w="4395" w:type="dxa"/>
            <w:tcBorders>
              <w:top w:val="nil"/>
              <w:left w:val="nil"/>
              <w:bottom w:val="nil"/>
              <w:right w:val="nil"/>
            </w:tcBorders>
            <w:vAlign w:val="center"/>
          </w:tcPr>
          <w:p w14:paraId="5D974239" w14:textId="77777777" w:rsidR="00B96F3C" w:rsidRPr="002E211E" w:rsidRDefault="00B96F3C" w:rsidP="005706CD">
            <w:pPr>
              <w:adjustRightInd w:val="0"/>
              <w:snapToGrid w:val="0"/>
              <w:spacing w:line="240" w:lineRule="auto"/>
              <w:jc w:val="center"/>
            </w:pPr>
            <w:proofErr w:type="spellStart"/>
            <w:r w:rsidRPr="002E211E">
              <w:t>DenseNet</w:t>
            </w:r>
            <w:proofErr w:type="spellEnd"/>
            <w:r w:rsidRPr="002E211E">
              <w:t>-MFA</w:t>
            </w:r>
          </w:p>
        </w:tc>
        <w:tc>
          <w:tcPr>
            <w:tcW w:w="1134" w:type="dxa"/>
            <w:tcBorders>
              <w:top w:val="nil"/>
              <w:left w:val="nil"/>
              <w:bottom w:val="nil"/>
              <w:right w:val="nil"/>
            </w:tcBorders>
            <w:vAlign w:val="center"/>
          </w:tcPr>
          <w:p w14:paraId="0ED46A03" w14:textId="77777777" w:rsidR="00B96F3C" w:rsidRPr="002E211E" w:rsidRDefault="00B96F3C" w:rsidP="00F95DF6">
            <w:pPr>
              <w:adjustRightInd w:val="0"/>
              <w:snapToGrid w:val="0"/>
              <w:spacing w:line="240" w:lineRule="auto"/>
              <w:jc w:val="center"/>
            </w:pPr>
            <w:r w:rsidRPr="002E211E">
              <w:t>0.8995</w:t>
            </w:r>
          </w:p>
        </w:tc>
        <w:tc>
          <w:tcPr>
            <w:tcW w:w="1275" w:type="dxa"/>
            <w:tcBorders>
              <w:top w:val="nil"/>
              <w:left w:val="nil"/>
              <w:bottom w:val="nil"/>
              <w:right w:val="nil"/>
            </w:tcBorders>
            <w:vAlign w:val="center"/>
          </w:tcPr>
          <w:p w14:paraId="05F3BEC0" w14:textId="77777777" w:rsidR="00B96F3C" w:rsidRPr="002E211E" w:rsidRDefault="00B96F3C" w:rsidP="00F95DF6">
            <w:pPr>
              <w:adjustRightInd w:val="0"/>
              <w:snapToGrid w:val="0"/>
              <w:spacing w:line="240" w:lineRule="auto"/>
              <w:jc w:val="center"/>
            </w:pPr>
            <w:r w:rsidRPr="002E211E">
              <w:t>0.8854</w:t>
            </w:r>
          </w:p>
        </w:tc>
        <w:tc>
          <w:tcPr>
            <w:tcW w:w="993" w:type="dxa"/>
            <w:tcBorders>
              <w:top w:val="nil"/>
              <w:left w:val="nil"/>
              <w:bottom w:val="nil"/>
              <w:right w:val="nil"/>
            </w:tcBorders>
            <w:vAlign w:val="center"/>
          </w:tcPr>
          <w:p w14:paraId="72E96E10" w14:textId="77777777" w:rsidR="00B96F3C" w:rsidRPr="002E211E" w:rsidRDefault="00B96F3C" w:rsidP="00F95DF6">
            <w:pPr>
              <w:adjustRightInd w:val="0"/>
              <w:snapToGrid w:val="0"/>
              <w:spacing w:line="240" w:lineRule="auto"/>
              <w:jc w:val="center"/>
            </w:pPr>
            <w:r w:rsidRPr="002E211E">
              <w:t>0.8995</w:t>
            </w:r>
          </w:p>
        </w:tc>
        <w:tc>
          <w:tcPr>
            <w:tcW w:w="1134" w:type="dxa"/>
            <w:tcBorders>
              <w:top w:val="nil"/>
              <w:left w:val="nil"/>
              <w:bottom w:val="nil"/>
              <w:right w:val="nil"/>
            </w:tcBorders>
            <w:vAlign w:val="center"/>
          </w:tcPr>
          <w:p w14:paraId="0030635D" w14:textId="77777777" w:rsidR="00B96F3C" w:rsidRPr="002E211E" w:rsidRDefault="00B96F3C" w:rsidP="00F95DF6">
            <w:pPr>
              <w:adjustRightInd w:val="0"/>
              <w:snapToGrid w:val="0"/>
              <w:spacing w:line="240" w:lineRule="auto"/>
              <w:jc w:val="center"/>
            </w:pPr>
            <w:r w:rsidRPr="002E211E">
              <w:t>0.8924</w:t>
            </w:r>
          </w:p>
        </w:tc>
      </w:tr>
      <w:tr w:rsidR="00B96F3C" w14:paraId="20036F34" w14:textId="77777777" w:rsidTr="00E341FD">
        <w:trPr>
          <w:jc w:val="right"/>
        </w:trPr>
        <w:tc>
          <w:tcPr>
            <w:tcW w:w="4395" w:type="dxa"/>
            <w:tcBorders>
              <w:top w:val="nil"/>
              <w:left w:val="nil"/>
              <w:bottom w:val="nil"/>
              <w:right w:val="nil"/>
            </w:tcBorders>
            <w:vAlign w:val="center"/>
          </w:tcPr>
          <w:p w14:paraId="21AF292C" w14:textId="68795203" w:rsidR="00B96F3C" w:rsidRPr="002E211E" w:rsidRDefault="00B96F3C" w:rsidP="00EF798E">
            <w:pPr>
              <w:adjustRightInd w:val="0"/>
              <w:snapToGrid w:val="0"/>
              <w:spacing w:line="240" w:lineRule="auto"/>
              <w:jc w:val="center"/>
            </w:pPr>
            <w:proofErr w:type="spellStart"/>
            <w:r w:rsidRPr="002E211E">
              <w:t>MobileNet+Xception+InceptionResNet</w:t>
            </w:r>
            <w:proofErr w:type="spellEnd"/>
            <w:r w:rsidRPr="00B471E6">
              <w:fldChar w:fldCharType="begin"/>
            </w:r>
            <w:r w:rsidRPr="00B471E6">
              <w:instrText xml:space="preserve"> ADDIN EN.CITE &lt;EndNote&gt;&lt;Cite&gt;&lt;Author&gt;Vora&lt;/Author&gt;&lt;Year&gt;2022&lt;/Year&gt;&lt;RecNum&gt;118&lt;/RecNum&gt;&lt;DisplayText&gt;&lt;style face="superscript"&gt;[47]&lt;/style&gt;&lt;/DisplayText&gt;&lt;record&gt;&lt;rec-number&gt;118&lt;/rec-number&gt;&lt;foreign-keys&gt;&lt;key app="EN" db-id="rx0zzwte5rxfs2e05tapddz9x2vp9dxxe2e9" timestamp="1681301272"&gt;118&lt;/key&gt;&lt;/foreign-keys&gt;&lt;ref-type name="Journal Article"&gt;17&lt;/ref-type&gt;&lt;contributors&gt;&lt;authors&gt;&lt;author&gt;Vora, Kush&lt;/author&gt;&lt;author&gt;Padalia, Dishant&lt;/author&gt;&lt;/authors&gt;&lt;/contributors&gt;&lt;titles&gt;&lt;title&gt;An Ensemble of Convolutional Neural Networks to Detect Foliar Diseases in Apple Plants&lt;/title&gt;&lt;secondary-title&gt;arXiv preprint arXiv:2210.00298&lt;/secondary-title&gt;&lt;/titles&gt;&lt;periodical&gt;&lt;full-title&gt;arXiv preprint arXiv:2210.00298&lt;/full-title&gt;&lt;/periodical&gt;&lt;dates&gt;&lt;year&gt;2022&lt;/year&gt;&lt;/dates&gt;&lt;urls&gt;&lt;/urls&gt;&lt;/record&gt;&lt;/Cite&gt;&lt;/EndNote&gt;</w:instrText>
            </w:r>
            <w:r w:rsidRPr="00B471E6">
              <w:fldChar w:fldCharType="separate"/>
            </w:r>
            <w:r w:rsidRPr="00B471E6">
              <w:t>[</w:t>
            </w:r>
            <w:hyperlink w:anchor="_ENREF_47" w:tooltip="Vora, 2022 #118" w:history="1">
              <w:r w:rsidR="00EF798E" w:rsidRPr="00B471E6">
                <w:t>47</w:t>
              </w:r>
            </w:hyperlink>
            <w:r w:rsidRPr="00B471E6">
              <w:t>]</w:t>
            </w:r>
            <w:r w:rsidRPr="00B471E6">
              <w:fldChar w:fldCharType="end"/>
            </w:r>
          </w:p>
        </w:tc>
        <w:tc>
          <w:tcPr>
            <w:tcW w:w="1134" w:type="dxa"/>
            <w:tcBorders>
              <w:top w:val="nil"/>
              <w:left w:val="nil"/>
              <w:bottom w:val="nil"/>
              <w:right w:val="nil"/>
            </w:tcBorders>
            <w:vAlign w:val="center"/>
          </w:tcPr>
          <w:p w14:paraId="57CB53D3" w14:textId="77777777" w:rsidR="00B96F3C" w:rsidRPr="002E211E" w:rsidRDefault="00B96F3C" w:rsidP="00F95DF6">
            <w:pPr>
              <w:adjustRightInd w:val="0"/>
              <w:snapToGrid w:val="0"/>
              <w:spacing w:line="240" w:lineRule="auto"/>
              <w:jc w:val="center"/>
            </w:pPr>
            <w:r w:rsidRPr="002E211E">
              <w:t>0.8731</w:t>
            </w:r>
          </w:p>
        </w:tc>
        <w:tc>
          <w:tcPr>
            <w:tcW w:w="1275" w:type="dxa"/>
            <w:tcBorders>
              <w:top w:val="nil"/>
              <w:left w:val="nil"/>
              <w:bottom w:val="nil"/>
              <w:right w:val="nil"/>
            </w:tcBorders>
            <w:vAlign w:val="center"/>
          </w:tcPr>
          <w:p w14:paraId="2E5BB380" w14:textId="77777777" w:rsidR="00B96F3C" w:rsidRPr="002E211E" w:rsidRDefault="00B96F3C" w:rsidP="00F95DF6">
            <w:pPr>
              <w:adjustRightInd w:val="0"/>
              <w:snapToGrid w:val="0"/>
              <w:spacing w:line="240" w:lineRule="auto"/>
              <w:jc w:val="center"/>
            </w:pPr>
            <w:r w:rsidRPr="002E211E">
              <w:t>0.8905</w:t>
            </w:r>
          </w:p>
        </w:tc>
        <w:tc>
          <w:tcPr>
            <w:tcW w:w="993" w:type="dxa"/>
            <w:tcBorders>
              <w:top w:val="nil"/>
              <w:left w:val="nil"/>
              <w:bottom w:val="nil"/>
              <w:right w:val="nil"/>
            </w:tcBorders>
            <w:vAlign w:val="center"/>
          </w:tcPr>
          <w:p w14:paraId="0F01F3EB" w14:textId="77777777" w:rsidR="00B96F3C" w:rsidRPr="002E211E" w:rsidRDefault="00B96F3C" w:rsidP="00F95DF6">
            <w:pPr>
              <w:adjustRightInd w:val="0"/>
              <w:snapToGrid w:val="0"/>
              <w:spacing w:line="240" w:lineRule="auto"/>
              <w:jc w:val="center"/>
            </w:pPr>
            <w:r w:rsidRPr="002E211E">
              <w:t>0.9100</w:t>
            </w:r>
          </w:p>
        </w:tc>
        <w:tc>
          <w:tcPr>
            <w:tcW w:w="1134" w:type="dxa"/>
            <w:tcBorders>
              <w:top w:val="nil"/>
              <w:left w:val="nil"/>
              <w:bottom w:val="nil"/>
              <w:right w:val="nil"/>
            </w:tcBorders>
            <w:vAlign w:val="center"/>
          </w:tcPr>
          <w:p w14:paraId="58F73D9C" w14:textId="77777777" w:rsidR="00B96F3C" w:rsidRPr="002E211E" w:rsidRDefault="00B96F3C" w:rsidP="00F95DF6">
            <w:pPr>
              <w:adjustRightInd w:val="0"/>
              <w:snapToGrid w:val="0"/>
              <w:spacing w:line="240" w:lineRule="auto"/>
              <w:jc w:val="center"/>
            </w:pPr>
            <w:r w:rsidRPr="002E211E">
              <w:t>0.9001</w:t>
            </w:r>
          </w:p>
        </w:tc>
      </w:tr>
      <w:tr w:rsidR="00B96F3C" w14:paraId="24B64823" w14:textId="77777777" w:rsidTr="00E341FD">
        <w:trPr>
          <w:jc w:val="right"/>
        </w:trPr>
        <w:tc>
          <w:tcPr>
            <w:tcW w:w="4395" w:type="dxa"/>
            <w:tcBorders>
              <w:top w:val="nil"/>
              <w:left w:val="nil"/>
              <w:bottom w:val="single" w:sz="8" w:space="0" w:color="auto"/>
              <w:right w:val="nil"/>
            </w:tcBorders>
            <w:vAlign w:val="center"/>
          </w:tcPr>
          <w:p w14:paraId="3ECDD616" w14:textId="77777777" w:rsidR="00B96F3C" w:rsidRPr="002E211E" w:rsidRDefault="00B96F3C" w:rsidP="005706CD">
            <w:pPr>
              <w:adjustRightInd w:val="0"/>
              <w:snapToGrid w:val="0"/>
              <w:spacing w:line="240" w:lineRule="auto"/>
              <w:jc w:val="center"/>
              <w:rPr>
                <w:b/>
              </w:rPr>
            </w:pPr>
            <w:r w:rsidRPr="002E211E">
              <w:rPr>
                <w:b/>
                <w:spacing w:val="15"/>
              </w:rPr>
              <w:t>Proposed</w:t>
            </w:r>
          </w:p>
        </w:tc>
        <w:tc>
          <w:tcPr>
            <w:tcW w:w="1134" w:type="dxa"/>
            <w:tcBorders>
              <w:top w:val="nil"/>
              <w:left w:val="nil"/>
              <w:bottom w:val="single" w:sz="8" w:space="0" w:color="auto"/>
              <w:right w:val="nil"/>
            </w:tcBorders>
            <w:vAlign w:val="center"/>
          </w:tcPr>
          <w:p w14:paraId="799AECAB" w14:textId="77777777" w:rsidR="00B96F3C" w:rsidRPr="002E211E" w:rsidRDefault="00B96F3C" w:rsidP="00F95DF6">
            <w:pPr>
              <w:adjustRightInd w:val="0"/>
              <w:snapToGrid w:val="0"/>
              <w:spacing w:line="240" w:lineRule="auto"/>
              <w:jc w:val="center"/>
              <w:rPr>
                <w:b/>
              </w:rPr>
            </w:pPr>
            <w:r w:rsidRPr="002E211E">
              <w:rPr>
                <w:b/>
              </w:rPr>
              <w:t>0.9049</w:t>
            </w:r>
          </w:p>
        </w:tc>
        <w:tc>
          <w:tcPr>
            <w:tcW w:w="1275" w:type="dxa"/>
            <w:tcBorders>
              <w:top w:val="nil"/>
              <w:left w:val="nil"/>
              <w:bottom w:val="single" w:sz="8" w:space="0" w:color="auto"/>
              <w:right w:val="nil"/>
            </w:tcBorders>
            <w:vAlign w:val="center"/>
          </w:tcPr>
          <w:p w14:paraId="477664CA" w14:textId="77777777" w:rsidR="00B96F3C" w:rsidRPr="002E211E" w:rsidRDefault="00B96F3C" w:rsidP="00F95DF6">
            <w:pPr>
              <w:adjustRightInd w:val="0"/>
              <w:snapToGrid w:val="0"/>
              <w:spacing w:line="240" w:lineRule="auto"/>
              <w:jc w:val="center"/>
              <w:rPr>
                <w:b/>
              </w:rPr>
            </w:pPr>
            <w:r w:rsidRPr="002E211E">
              <w:rPr>
                <w:b/>
              </w:rPr>
              <w:t>0.9050</w:t>
            </w:r>
          </w:p>
        </w:tc>
        <w:tc>
          <w:tcPr>
            <w:tcW w:w="993" w:type="dxa"/>
            <w:tcBorders>
              <w:top w:val="nil"/>
              <w:left w:val="nil"/>
              <w:bottom w:val="single" w:sz="8" w:space="0" w:color="auto"/>
              <w:right w:val="nil"/>
            </w:tcBorders>
            <w:vAlign w:val="center"/>
          </w:tcPr>
          <w:p w14:paraId="24057F36" w14:textId="77777777" w:rsidR="00B96F3C" w:rsidRPr="002E211E" w:rsidRDefault="00B96F3C" w:rsidP="00F95DF6">
            <w:pPr>
              <w:adjustRightInd w:val="0"/>
              <w:snapToGrid w:val="0"/>
              <w:spacing w:line="240" w:lineRule="auto"/>
              <w:jc w:val="center"/>
              <w:rPr>
                <w:b/>
              </w:rPr>
            </w:pPr>
            <w:r w:rsidRPr="002E211E">
              <w:rPr>
                <w:b/>
              </w:rPr>
              <w:t>0.9050</w:t>
            </w:r>
          </w:p>
        </w:tc>
        <w:tc>
          <w:tcPr>
            <w:tcW w:w="1134" w:type="dxa"/>
            <w:tcBorders>
              <w:top w:val="nil"/>
              <w:left w:val="nil"/>
              <w:bottom w:val="single" w:sz="8" w:space="0" w:color="auto"/>
              <w:right w:val="nil"/>
            </w:tcBorders>
            <w:vAlign w:val="center"/>
          </w:tcPr>
          <w:p w14:paraId="01EE0EB1" w14:textId="77777777" w:rsidR="00B96F3C" w:rsidRPr="002E211E" w:rsidRDefault="00B96F3C" w:rsidP="00F95DF6">
            <w:pPr>
              <w:adjustRightInd w:val="0"/>
              <w:snapToGrid w:val="0"/>
              <w:spacing w:line="240" w:lineRule="auto"/>
              <w:jc w:val="center"/>
              <w:rPr>
                <w:b/>
              </w:rPr>
            </w:pPr>
            <w:r w:rsidRPr="002E211E">
              <w:rPr>
                <w:b/>
              </w:rPr>
              <w:t>0.9050</w:t>
            </w:r>
          </w:p>
        </w:tc>
      </w:tr>
    </w:tbl>
    <w:p w14:paraId="441E4645" w14:textId="5DD7B270" w:rsidR="00130D6E" w:rsidRDefault="003B07DB" w:rsidP="00B018FF">
      <w:pPr>
        <w:pStyle w:val="MDPI21heading1"/>
      </w:pPr>
      <w:r>
        <w:t>4</w:t>
      </w:r>
      <w:r w:rsidR="00130D6E">
        <w:t>. Conclusions</w:t>
      </w:r>
    </w:p>
    <w:p w14:paraId="14A26155" w14:textId="77777777" w:rsidR="00B96F3C" w:rsidRPr="003F3426" w:rsidRDefault="00B96F3C" w:rsidP="009D4269">
      <w:pPr>
        <w:adjustRightInd w:val="0"/>
        <w:snapToGrid w:val="0"/>
        <w:spacing w:line="228" w:lineRule="auto"/>
        <w:ind w:left="2608" w:firstLine="425"/>
      </w:pPr>
      <w:r w:rsidRPr="003F3426">
        <w:t>In this study, we designed a lightweight deep isotropic neural network model FoldNet to recognize plant disease images in controlled environments and realistic scenes, respectively. Within this network model architecture, images are first segmented into a series of patches, which are then passed to a repeating chain of blocks for automatic identification and classification of plant disease images. Among them, the proposed model has the same size and shape for all layers in the whole network, it is by folding the same block chains and then connecting the blocks with skip connections at different distances, and it has multiple directly connected paths in the whole network, the model can explore the deeper network, and it can also identify the plant disease characteristics more accurately. Eventually, we used image pre-processing techniques and sample enhancement techniques to increase the size of the dataset and improve the generalization of the model.</w:t>
      </w:r>
    </w:p>
    <w:p w14:paraId="5D6E82EF" w14:textId="5D57636B" w:rsidR="00B96F3C" w:rsidRPr="003F3426" w:rsidRDefault="00B96F3C" w:rsidP="009D4269">
      <w:pPr>
        <w:adjustRightInd w:val="0"/>
        <w:snapToGrid w:val="0"/>
        <w:spacing w:line="228" w:lineRule="auto"/>
        <w:ind w:left="2608" w:firstLine="425"/>
      </w:pPr>
      <w:r w:rsidRPr="003F3426">
        <w:t xml:space="preserve">We evaluated the recognition performance of FoldNet for plant disease images by adjusting their width h, depth n and fold length d. After validation, we found that the FoldNet model achieved the best recognition performance for the </w:t>
      </w:r>
      <w:proofErr w:type="spellStart"/>
      <w:r w:rsidRPr="003F3426">
        <w:t>Plantvillage</w:t>
      </w:r>
      <w:proofErr w:type="spellEnd"/>
      <w:r w:rsidRPr="003F3426">
        <w:t xml:space="preserve"> and FGVC8 datasets with width h equal to 128, furthermore, we found that the accuracy of FoldNet was positively correlated with its depth and fold length. FoldNet performs equally well on the PlantVillage and FGVC8 datasets, and surprisingly, compared with other models, FoldNet can achieve optimal results even with minimal parameters and computation time. Furthermore, FoldNet provides a low-cost solution for plant disease identification that works well in realistic scenarios. Although the model can effectively capture minute features of plant diseases and enhance the ability to characterize diseases, there are still many aspects that can be improved. To further improve the performance of the model, we plan to collect more realistic scenario data of different types, parts, and stages of plant diseases in future work, and develop more efficient and accurate deep learning models that can not only distinguish multiple types of plant diseases, but also determine the stages of plant disease occurrence.</w:t>
      </w:r>
    </w:p>
    <w:p w14:paraId="758AA0CB" w14:textId="52390AED" w:rsidR="00130D6E" w:rsidRDefault="00C31CFD" w:rsidP="00B018FF">
      <w:pPr>
        <w:pStyle w:val="MDPI21heading1"/>
      </w:pPr>
      <w:r>
        <w:t>5</w:t>
      </w:r>
      <w:r w:rsidR="00130D6E">
        <w:t>. Patents</w:t>
      </w:r>
    </w:p>
    <w:p w14:paraId="62477611" w14:textId="77777777" w:rsidR="00130D6E" w:rsidRDefault="00130D6E" w:rsidP="00F40804">
      <w:pPr>
        <w:pStyle w:val="MDPI31text"/>
      </w:pPr>
      <w:r>
        <w:t xml:space="preserve">This section is </w:t>
      </w:r>
      <w:r w:rsidR="0028429A">
        <w:t xml:space="preserve">not mandatory but </w:t>
      </w:r>
      <w:r>
        <w:t>may be added if there are patents resulting from the work reported in this manuscript.</w:t>
      </w:r>
    </w:p>
    <w:p w14:paraId="6A8960C9" w14:textId="77777777" w:rsidR="00130D6E" w:rsidRDefault="00130D6E" w:rsidP="005B346F">
      <w:pPr>
        <w:pStyle w:val="MDPI62BackMatter"/>
        <w:spacing w:before="240"/>
      </w:pPr>
      <w:r w:rsidRPr="00FA04F1">
        <w:rPr>
          <w:b/>
        </w:rPr>
        <w:lastRenderedPageBreak/>
        <w:t>Supplementary Materials:</w:t>
      </w:r>
      <w:r w:rsidR="00E74773">
        <w:rPr>
          <w:b/>
        </w:rPr>
        <w:t xml:space="preserve"> </w:t>
      </w:r>
      <w:r w:rsidR="00EA6E1B">
        <w:t>The following supporting information can be downloaded at: www.mdpi.com/xxx/s1, Figure S1: title; Table S1: title; Video S1: title.</w:t>
      </w:r>
    </w:p>
    <w:p w14:paraId="3352ED77" w14:textId="77777777" w:rsidR="00130D6E" w:rsidRPr="00613B31" w:rsidRDefault="00130D6E" w:rsidP="00130D6E">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28429A">
        <w:t xml:space="preserve"> </w:t>
      </w:r>
      <w:r w:rsidR="009200BD">
        <w:t xml:space="preserve">Please turn to the </w:t>
      </w:r>
      <w:hyperlink r:id="rId28" w:history="1">
        <w:r w:rsidR="00375335">
          <w:rPr>
            <w:rStyle w:val="ab"/>
          </w:rPr>
          <w:t>CRediT taxonomy</w:t>
        </w:r>
      </w:hyperlink>
      <w:r w:rsidR="009200BD">
        <w:t xml:space="preserve"> </w:t>
      </w:r>
      <w:r w:rsidRPr="00613B31">
        <w:t>for the term explanation. Authorship must be limited to those who have contributed substantially to the work reported.</w:t>
      </w:r>
    </w:p>
    <w:p w14:paraId="0F6CBE08" w14:textId="77777777" w:rsidR="00130D6E" w:rsidRPr="00613B31" w:rsidRDefault="00130D6E" w:rsidP="00130D6E">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28429A">
        <w:t xml:space="preserve">funding. </w:t>
      </w:r>
      <w:r w:rsidR="009200BD">
        <w:t xml:space="preserve">Any errors may affect your future </w:t>
      </w:r>
      <w:r w:rsidRPr="00613B31">
        <w:t>funding.</w:t>
      </w:r>
    </w:p>
    <w:p w14:paraId="59C2FD8A" w14:textId="77777777" w:rsidR="00BC1763" w:rsidRPr="00613B31" w:rsidRDefault="00BC1763" w:rsidP="00BC1763">
      <w:pPr>
        <w:pStyle w:val="MDPI62BackMatter"/>
      </w:pPr>
      <w:bookmarkStart w:id="6" w:name="_Hlk60054323"/>
      <w:r w:rsidRPr="007D75A8">
        <w:rPr>
          <w:b/>
        </w:rPr>
        <w:t xml:space="preserve">Data Availability Statement: </w:t>
      </w:r>
      <w:r w:rsidRPr="007D75A8">
        <w:t xml:space="preserve">In this section, please provide details regarding where data supporting reported results can be found, including links to publicly archived datasets analyzed or generated during the study. Please refer to suggested Data Availability Statements in section “MDPI Research Data Policies” at https://www.mdpi.com/ethics. </w:t>
      </w:r>
      <w:r w:rsidR="00005452">
        <w:t>If the study did not report any data, you might add “Not applicable” here</w:t>
      </w:r>
      <w:r w:rsidRPr="007D75A8">
        <w:t>.</w:t>
      </w:r>
    </w:p>
    <w:bookmarkEnd w:id="6"/>
    <w:p w14:paraId="28857FA9" w14:textId="77777777" w:rsidR="00130D6E" w:rsidRPr="00613B31" w:rsidRDefault="00130D6E" w:rsidP="00130D6E">
      <w:pPr>
        <w:pStyle w:val="MDPI62BackMatter"/>
      </w:pPr>
      <w:r w:rsidRPr="00613B31">
        <w:rPr>
          <w:b/>
        </w:rPr>
        <w:t>Acknowledgments:</w:t>
      </w:r>
      <w:r w:rsidRPr="00613B31">
        <w:t xml:space="preserve"> </w:t>
      </w:r>
      <w:r w:rsidR="0028429A">
        <w:t xml:space="preserve">In this section, you can acknowledge </w:t>
      </w:r>
      <w:r w:rsidRPr="00613B31">
        <w:t>any support given which is not covered by the author contribution or funding sections. This may include administrative and technical support, or donations in kind (e.g., materials used for experiments).</w:t>
      </w:r>
    </w:p>
    <w:p w14:paraId="247F38C8" w14:textId="77777777" w:rsidR="00130D6E" w:rsidRPr="00613B31" w:rsidRDefault="00130D6E" w:rsidP="00130D6E">
      <w:pPr>
        <w:pStyle w:val="MDPI62BackMatter"/>
      </w:pPr>
      <w:r w:rsidRPr="00613B31">
        <w:rPr>
          <w:b/>
        </w:rPr>
        <w:t>Conflicts of Interest:</w:t>
      </w:r>
      <w:r w:rsidRPr="00613B31">
        <w:t xml:space="preserve"> Declare conflicts of interest or state “The authors declare no conflict of interest.” Authors must identify and declare any personal circumstances or interest that may be perceived as inappropriately influencing the representation or interpretation of reported research results. </w:t>
      </w:r>
      <w:r w:rsidR="00C13472">
        <w:t xml:space="preserve">Any role of the funders in the design of the study; in the collection, </w:t>
      </w:r>
      <w:proofErr w:type="gramStart"/>
      <w:r w:rsidR="00C13472">
        <w:t>analyses</w:t>
      </w:r>
      <w:proofErr w:type="gramEnd"/>
      <w:r w:rsidR="00C13472">
        <w:t xml:space="preserve"> or interpretation of data; in the writing of the manuscript; or in the decision to publish the results must be declared in this section</w:t>
      </w:r>
      <w:r w:rsidRPr="00613B31">
        <w:t>. If there is no role, please state “</w:t>
      </w:r>
      <w:r w:rsidR="009E5697">
        <w:t>The funders had no role in the design of the study; in the collection, analyses, or interpretation of data; in the writing of the manuscript; or in the decision to publish the results</w:t>
      </w:r>
      <w:r w:rsidRPr="00613B31">
        <w:t>”.</w:t>
      </w:r>
    </w:p>
    <w:p w14:paraId="3FB227F3" w14:textId="77777777" w:rsidR="006259B1" w:rsidRDefault="006259B1" w:rsidP="00130D6E">
      <w:pPr>
        <w:adjustRightInd w:val="0"/>
        <w:snapToGrid w:val="0"/>
        <w:spacing w:before="240" w:after="60" w:line="228" w:lineRule="auto"/>
        <w:ind w:left="2608"/>
        <w:rPr>
          <w:b/>
          <w:bCs/>
          <w:szCs w:val="18"/>
          <w:lang w:bidi="en-US"/>
        </w:rPr>
      </w:pPr>
      <w:r>
        <w:rPr>
          <w:b/>
          <w:bCs/>
          <w:szCs w:val="18"/>
          <w:lang w:bidi="en-US"/>
        </w:rPr>
        <w:br w:type="page"/>
      </w:r>
    </w:p>
    <w:p w14:paraId="30B36035" w14:textId="77777777" w:rsidR="00130D6E" w:rsidRPr="00613B31" w:rsidRDefault="00130D6E" w:rsidP="00130D6E">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6C7E9D4E" w14:textId="77777777" w:rsidR="00130D6E" w:rsidRPr="00613B31" w:rsidRDefault="00130D6E" w:rsidP="00F40804">
      <w:pPr>
        <w:pStyle w:val="MDPI31text"/>
      </w:pPr>
      <w:r w:rsidRPr="00613B31">
        <w:t>The appendix is an optional section that can contain details and data supplemental to the main text</w:t>
      </w:r>
      <w:r w:rsidR="009200BD">
        <w:t xml:space="preserve">—for example, explanations of experimental </w:t>
      </w:r>
      <w:r w:rsidR="0028429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5065A130" w14:textId="77777777" w:rsidR="00130D6E" w:rsidRPr="00613B31" w:rsidRDefault="00130D6E" w:rsidP="0074176F">
      <w:pPr>
        <w:adjustRightInd w:val="0"/>
        <w:snapToGrid w:val="0"/>
        <w:spacing w:before="240" w:after="60" w:line="228" w:lineRule="auto"/>
        <w:ind w:left="2608"/>
        <w:rPr>
          <w:b/>
          <w:bCs/>
          <w:szCs w:val="18"/>
          <w:lang w:bidi="en-US"/>
        </w:rPr>
      </w:pPr>
      <w:r w:rsidRPr="00613B31">
        <w:rPr>
          <w:b/>
          <w:bCs/>
          <w:szCs w:val="18"/>
          <w:lang w:bidi="en-US"/>
        </w:rPr>
        <w:t>Appendix B</w:t>
      </w:r>
    </w:p>
    <w:p w14:paraId="65E57EFC" w14:textId="77777777" w:rsidR="00130D6E" w:rsidRPr="00613B31" w:rsidRDefault="00130D6E" w:rsidP="00F40804">
      <w:pPr>
        <w:pStyle w:val="MDPI31text"/>
      </w:pPr>
      <w:r w:rsidRPr="00613B31">
        <w:t xml:space="preserve">All appendix sections must </w:t>
      </w:r>
      <w:r w:rsidR="0028429A">
        <w:t>be cited in the main text. In the appendices, Figures, Tables, etc. should be labeled starting with “A”—e.g., Figure A1, Figure A2, etc.</w:t>
      </w:r>
    </w:p>
    <w:p w14:paraId="30456D81" w14:textId="77777777" w:rsidR="00130D6E" w:rsidRPr="00FA04F1" w:rsidRDefault="00130D6E" w:rsidP="00B018FF">
      <w:pPr>
        <w:pStyle w:val="MDPI21heading1"/>
        <w:ind w:left="0"/>
      </w:pPr>
      <w:r w:rsidRPr="00FA04F1">
        <w:t>References</w:t>
      </w:r>
    </w:p>
    <w:p w14:paraId="7286AD2D" w14:textId="77777777" w:rsidR="00130D6E" w:rsidRPr="00325902" w:rsidRDefault="00130D6E" w:rsidP="00375335">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33AE83D8" w14:textId="77777777" w:rsidR="00130D6E" w:rsidRPr="00325902" w:rsidRDefault="00130D6E" w:rsidP="00375335">
      <w:pPr>
        <w:pStyle w:val="MDPI71References"/>
        <w:numPr>
          <w:ilvl w:val="0"/>
          <w:numId w:val="0"/>
        </w:numPr>
        <w:ind w:left="425"/>
      </w:pPr>
    </w:p>
    <w:p w14:paraId="4904CFE8" w14:textId="77777777" w:rsidR="00130D6E" w:rsidRPr="00325902" w:rsidRDefault="00FE45D2" w:rsidP="00375335">
      <w:pPr>
        <w:pStyle w:val="MDPI71References"/>
        <w:numPr>
          <w:ilvl w:val="0"/>
          <w:numId w:val="0"/>
        </w:numPr>
        <w:ind w:left="425"/>
      </w:pPr>
      <w:r>
        <w:t>Citations and references in the Supplementary Materials</w:t>
      </w:r>
      <w:r w:rsidR="0028429A">
        <w:t xml:space="preserve"> are permitted </w:t>
      </w:r>
      <w:proofErr w:type="gramStart"/>
      <w:r w:rsidR="00130D6E" w:rsidRPr="00325902">
        <w:t>provided that</w:t>
      </w:r>
      <w:proofErr w:type="gramEnd"/>
      <w:r w:rsidR="00130D6E" w:rsidRPr="00325902">
        <w:t xml:space="preserve"> they also appear in the reference list here. </w:t>
      </w:r>
    </w:p>
    <w:p w14:paraId="58A8DA56" w14:textId="77777777" w:rsidR="00130D6E" w:rsidRPr="00325902" w:rsidRDefault="00130D6E" w:rsidP="00375335">
      <w:pPr>
        <w:pStyle w:val="MDPI71References"/>
        <w:numPr>
          <w:ilvl w:val="0"/>
          <w:numId w:val="0"/>
        </w:numPr>
        <w:ind w:left="425"/>
      </w:pPr>
    </w:p>
    <w:p w14:paraId="60CCF406" w14:textId="77777777" w:rsidR="00130D6E" w:rsidRPr="00325902" w:rsidRDefault="00130D6E" w:rsidP="00375335">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28429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31BA81C4" w14:textId="77777777" w:rsidR="00130D6E" w:rsidRPr="00325902" w:rsidRDefault="00130D6E" w:rsidP="00375335">
      <w:pPr>
        <w:pStyle w:val="MDPI71References"/>
        <w:numPr>
          <w:ilvl w:val="0"/>
          <w:numId w:val="0"/>
        </w:numPr>
        <w:ind w:left="425"/>
      </w:pPr>
    </w:p>
    <w:p w14:paraId="5B111225" w14:textId="77777777" w:rsidR="0041008E" w:rsidRDefault="0041008E" w:rsidP="0041008E">
      <w:pPr>
        <w:pStyle w:val="MDPI71References"/>
        <w:numPr>
          <w:ilvl w:val="0"/>
          <w:numId w:val="0"/>
        </w:numPr>
        <w:ind w:left="425"/>
      </w:pPr>
    </w:p>
    <w:p w14:paraId="38F1FC65" w14:textId="77777777" w:rsidR="0041008E" w:rsidRDefault="0041008E" w:rsidP="0041008E">
      <w:pPr>
        <w:pStyle w:val="MDPI71References"/>
        <w:numPr>
          <w:ilvl w:val="0"/>
          <w:numId w:val="0"/>
        </w:numPr>
        <w:ind w:left="425"/>
      </w:pPr>
    </w:p>
    <w:p w14:paraId="7B2DF317" w14:textId="77777777" w:rsidR="00EF798E" w:rsidRPr="00EF798E" w:rsidRDefault="0041008E" w:rsidP="00EF798E">
      <w:pPr>
        <w:pStyle w:val="EndNoteBibliography"/>
        <w:ind w:left="720" w:hanging="720"/>
      </w:pPr>
      <w:r>
        <w:rPr>
          <w:noProof/>
        </w:rPr>
        <w:fldChar w:fldCharType="begin"/>
      </w:r>
      <w:r>
        <w:instrText xml:space="preserve"> ADDIN EN.REFLIST </w:instrText>
      </w:r>
      <w:r>
        <w:rPr>
          <w:noProof/>
        </w:rPr>
        <w:fldChar w:fldCharType="separate"/>
      </w:r>
      <w:bookmarkStart w:id="7" w:name="_ENREF_1"/>
      <w:r w:rsidR="00EF798E" w:rsidRPr="00EF798E">
        <w:t>1.</w:t>
      </w:r>
      <w:r w:rsidR="00EF798E" w:rsidRPr="00EF798E">
        <w:tab/>
      </w:r>
      <w:proofErr w:type="spellStart"/>
      <w:r w:rsidR="00EF798E" w:rsidRPr="00EF798E">
        <w:t>Golhani</w:t>
      </w:r>
      <w:proofErr w:type="spellEnd"/>
      <w:r w:rsidR="00EF798E" w:rsidRPr="00EF798E">
        <w:t xml:space="preserve"> K, </w:t>
      </w:r>
      <w:proofErr w:type="spellStart"/>
      <w:r w:rsidR="00EF798E" w:rsidRPr="00EF798E">
        <w:t>Balasundram</w:t>
      </w:r>
      <w:proofErr w:type="spellEnd"/>
      <w:r w:rsidR="00EF798E" w:rsidRPr="00EF798E">
        <w:t xml:space="preserve"> SK, </w:t>
      </w:r>
      <w:proofErr w:type="spellStart"/>
      <w:r w:rsidR="00EF798E" w:rsidRPr="00EF798E">
        <w:t>Vadamalai</w:t>
      </w:r>
      <w:proofErr w:type="spellEnd"/>
      <w:r w:rsidR="00EF798E" w:rsidRPr="00EF798E">
        <w:t xml:space="preserve"> G, Pradhan B. A review of neural networks in plant disease detection using hyperspectral data. Information Processing in Agriculture 2018, </w:t>
      </w:r>
      <w:r w:rsidR="00EF798E" w:rsidRPr="00EF798E">
        <w:rPr>
          <w:b/>
        </w:rPr>
        <w:t>5</w:t>
      </w:r>
      <w:r w:rsidR="00EF798E" w:rsidRPr="00EF798E">
        <w:t>(3)</w:t>
      </w:r>
      <w:r w:rsidR="00EF798E" w:rsidRPr="00EF798E">
        <w:rPr>
          <w:b/>
        </w:rPr>
        <w:t>:</w:t>
      </w:r>
      <w:r w:rsidR="00EF798E" w:rsidRPr="00EF798E">
        <w:t xml:space="preserve"> 354-371.</w:t>
      </w:r>
      <w:bookmarkEnd w:id="7"/>
    </w:p>
    <w:p w14:paraId="265E2A07" w14:textId="77777777" w:rsidR="00EF798E" w:rsidRPr="00EF798E" w:rsidRDefault="00EF798E" w:rsidP="00EF798E">
      <w:pPr>
        <w:pStyle w:val="EndNoteBibliography"/>
        <w:ind w:left="720" w:hanging="720"/>
      </w:pPr>
      <w:bookmarkStart w:id="8" w:name="_ENREF_2"/>
      <w:r w:rsidRPr="00EF798E">
        <w:t>2.</w:t>
      </w:r>
      <w:r w:rsidRPr="00EF798E">
        <w:tab/>
        <w:t xml:space="preserve">Shruthi U, </w:t>
      </w:r>
      <w:proofErr w:type="spellStart"/>
      <w:r w:rsidRPr="00EF798E">
        <w:t>Nagaveni</w:t>
      </w:r>
      <w:proofErr w:type="spellEnd"/>
      <w:r w:rsidRPr="00EF798E">
        <w:t xml:space="preserve"> V, Raghavendra B. A review on machine learning classification techniques for plant disease detection.  2019 5th International conference on advanced computing &amp; communication systems (ICACCS); 2019: IEEE; 2019. p. 281-284.</w:t>
      </w:r>
      <w:bookmarkEnd w:id="8"/>
    </w:p>
    <w:p w14:paraId="680753C5" w14:textId="77777777" w:rsidR="00EF798E" w:rsidRPr="00EF798E" w:rsidRDefault="00EF798E" w:rsidP="00EF798E">
      <w:pPr>
        <w:pStyle w:val="EndNoteBibliography"/>
        <w:ind w:left="720" w:hanging="720"/>
      </w:pPr>
      <w:bookmarkStart w:id="9" w:name="_ENREF_3"/>
      <w:r w:rsidRPr="00EF798E">
        <w:t>3.</w:t>
      </w:r>
      <w:r w:rsidRPr="00EF798E">
        <w:tab/>
        <w:t xml:space="preserve">Bao W, Yang X, Liang D, Hu G, Yang X. Lightweight convolutional neural network model for field wheat ear disease identification. Computers and Electronics in Agriculture 2021, </w:t>
      </w:r>
      <w:r w:rsidRPr="00EF798E">
        <w:rPr>
          <w:b/>
        </w:rPr>
        <w:t>189:</w:t>
      </w:r>
      <w:r w:rsidRPr="00EF798E">
        <w:t xml:space="preserve"> 106367.</w:t>
      </w:r>
      <w:bookmarkEnd w:id="9"/>
    </w:p>
    <w:p w14:paraId="6809A961" w14:textId="77777777" w:rsidR="00EF798E" w:rsidRPr="00EF798E" w:rsidRDefault="00EF798E" w:rsidP="00EF798E">
      <w:pPr>
        <w:pStyle w:val="EndNoteBibliography"/>
        <w:ind w:left="720" w:hanging="720"/>
      </w:pPr>
      <w:bookmarkStart w:id="10" w:name="_ENREF_4"/>
      <w:r w:rsidRPr="00EF798E">
        <w:t>4.</w:t>
      </w:r>
      <w:r w:rsidRPr="00EF798E">
        <w:tab/>
        <w:t>Islam M, Anh D, Wahid K, Bhowmik P. Detection of potato diseases using image segmentation and multiclass support vector machine.  2017 IEEE 30th Canadian Conference on Electrical and Computer Engineering (CCECE); 2017 30 April-3 May 2017; 2017. p. 1-4.</w:t>
      </w:r>
      <w:bookmarkEnd w:id="10"/>
    </w:p>
    <w:p w14:paraId="2245E2A5" w14:textId="77777777" w:rsidR="00EF798E" w:rsidRPr="00EF798E" w:rsidRDefault="00EF798E" w:rsidP="00EF798E">
      <w:pPr>
        <w:pStyle w:val="EndNoteBibliography"/>
        <w:ind w:left="720" w:hanging="720"/>
      </w:pPr>
      <w:bookmarkStart w:id="11" w:name="_ENREF_5"/>
      <w:r w:rsidRPr="00EF798E">
        <w:t>5.</w:t>
      </w:r>
      <w:r w:rsidRPr="00EF798E">
        <w:tab/>
        <w:t xml:space="preserve">Agrawal N, </w:t>
      </w:r>
      <w:proofErr w:type="spellStart"/>
      <w:r w:rsidRPr="00EF798E">
        <w:t>Singhai</w:t>
      </w:r>
      <w:proofErr w:type="spellEnd"/>
      <w:r w:rsidRPr="00EF798E">
        <w:t xml:space="preserve"> J, Agarwal DK. Grape leaf disease detection and classification using multi-class support vector machine.  2017 International Conference on Recent Innovations in Signal processing and Embedded Systems (RISE); 2017: IEEE; 2017. p. 238-244.</w:t>
      </w:r>
      <w:bookmarkEnd w:id="11"/>
    </w:p>
    <w:p w14:paraId="2311043B" w14:textId="77777777" w:rsidR="00EF798E" w:rsidRPr="00EF798E" w:rsidRDefault="00EF798E" w:rsidP="00EF798E">
      <w:pPr>
        <w:pStyle w:val="EndNoteBibliography"/>
        <w:ind w:left="720" w:hanging="720"/>
      </w:pPr>
      <w:bookmarkStart w:id="12" w:name="_ENREF_6"/>
      <w:r w:rsidRPr="00EF798E">
        <w:t>6.</w:t>
      </w:r>
      <w:r w:rsidRPr="00EF798E">
        <w:tab/>
      </w:r>
      <w:proofErr w:type="spellStart"/>
      <w:r w:rsidRPr="00EF798E">
        <w:t>Dhakate</w:t>
      </w:r>
      <w:proofErr w:type="spellEnd"/>
      <w:r w:rsidRPr="00EF798E">
        <w:t xml:space="preserve"> M, </w:t>
      </w:r>
      <w:proofErr w:type="spellStart"/>
      <w:r w:rsidRPr="00EF798E">
        <w:t>Ingole</w:t>
      </w:r>
      <w:proofErr w:type="spellEnd"/>
      <w:r w:rsidRPr="00EF798E">
        <w:t xml:space="preserve"> AB. Diagnosis of pomegranate plant diseases using neural network.  2015 Fifth National Conference on Computer Vision, Pattern Recognition, Image Processing and Graphics (NCVPRIPG); 2015 16-19 Dec. 2015; 2015. p. 1-4.</w:t>
      </w:r>
      <w:bookmarkEnd w:id="12"/>
    </w:p>
    <w:p w14:paraId="3AD77B61" w14:textId="77777777" w:rsidR="00EF798E" w:rsidRPr="00EF798E" w:rsidRDefault="00EF798E" w:rsidP="00EF798E">
      <w:pPr>
        <w:pStyle w:val="EndNoteBibliography"/>
        <w:ind w:left="720" w:hanging="720"/>
      </w:pPr>
      <w:bookmarkStart w:id="13" w:name="_ENREF_7"/>
      <w:r w:rsidRPr="00EF798E">
        <w:t>7.</w:t>
      </w:r>
      <w:r w:rsidRPr="00EF798E">
        <w:tab/>
        <w:t>Al-</w:t>
      </w:r>
      <w:proofErr w:type="spellStart"/>
      <w:r w:rsidRPr="00EF798E">
        <w:t>Hiary</w:t>
      </w:r>
      <w:proofErr w:type="spellEnd"/>
      <w:r w:rsidRPr="00EF798E">
        <w:t xml:space="preserve"> H, Bani-Ahmad S, </w:t>
      </w:r>
      <w:proofErr w:type="spellStart"/>
      <w:r w:rsidRPr="00EF798E">
        <w:t>Ryalat</w:t>
      </w:r>
      <w:proofErr w:type="spellEnd"/>
      <w:r w:rsidRPr="00EF798E">
        <w:t xml:space="preserve"> M, </w:t>
      </w:r>
      <w:proofErr w:type="spellStart"/>
      <w:r w:rsidRPr="00EF798E">
        <w:t>Braik</w:t>
      </w:r>
      <w:proofErr w:type="spellEnd"/>
      <w:r w:rsidRPr="00EF798E">
        <w:t xml:space="preserve"> M, </w:t>
      </w:r>
      <w:proofErr w:type="spellStart"/>
      <w:r w:rsidRPr="00EF798E">
        <w:t>Alrahamneh</w:t>
      </w:r>
      <w:proofErr w:type="spellEnd"/>
      <w:r w:rsidRPr="00EF798E">
        <w:t xml:space="preserve"> Z. Fast and Accurate Detection and Classification of Plant Diseases. International Journal of Computer Applications 2011, </w:t>
      </w:r>
      <w:r w:rsidRPr="00EF798E">
        <w:rPr>
          <w:b/>
        </w:rPr>
        <w:t>17</w:t>
      </w:r>
      <w:r w:rsidRPr="00EF798E">
        <w:t>.</w:t>
      </w:r>
      <w:bookmarkEnd w:id="13"/>
    </w:p>
    <w:p w14:paraId="0F3E02C6" w14:textId="77777777" w:rsidR="00EF798E" w:rsidRPr="00EF798E" w:rsidRDefault="00EF798E" w:rsidP="00EF798E">
      <w:pPr>
        <w:pStyle w:val="EndNoteBibliography"/>
        <w:ind w:left="720" w:hanging="720"/>
      </w:pPr>
      <w:bookmarkStart w:id="14" w:name="_ENREF_8"/>
      <w:r w:rsidRPr="00EF798E">
        <w:t>8.</w:t>
      </w:r>
      <w:r w:rsidRPr="00EF798E">
        <w:tab/>
        <w:t xml:space="preserve">Kaushal G, Bala R. GLCM and KNN based algorithm for plant disease detection. International Journal of Advanced Research in Electrical, Electronics and Instrumentation Engineering 2017, </w:t>
      </w:r>
      <w:r w:rsidRPr="00EF798E">
        <w:rPr>
          <w:b/>
        </w:rPr>
        <w:t>6</w:t>
      </w:r>
      <w:r w:rsidRPr="00EF798E">
        <w:t>(7)</w:t>
      </w:r>
      <w:r w:rsidRPr="00EF798E">
        <w:rPr>
          <w:b/>
        </w:rPr>
        <w:t>:</w:t>
      </w:r>
      <w:r w:rsidRPr="00EF798E">
        <w:t xml:space="preserve"> 5845-5852.</w:t>
      </w:r>
      <w:bookmarkEnd w:id="14"/>
    </w:p>
    <w:p w14:paraId="239C82BF" w14:textId="77777777" w:rsidR="00EF798E" w:rsidRPr="00EF798E" w:rsidRDefault="00EF798E" w:rsidP="00EF798E">
      <w:pPr>
        <w:pStyle w:val="EndNoteBibliography"/>
        <w:ind w:left="720" w:hanging="720"/>
      </w:pPr>
      <w:bookmarkStart w:id="15" w:name="_ENREF_9"/>
      <w:r w:rsidRPr="00EF798E">
        <w:t>9.</w:t>
      </w:r>
      <w:r w:rsidRPr="00EF798E">
        <w:tab/>
        <w:t>Majumdar D, Ghosh A, Kole DK, Chakraborty A, Majumder DD. Application of fuzzy c-means clustering method to classify wheat leaf images based on the presence of rust disease.  Proceedings of the 3rd International Conference on Frontiers of Intelligent Computing: Theory and Applications (FICTA) 2014; 2015: Springer; 2015. p. 277-284.</w:t>
      </w:r>
      <w:bookmarkEnd w:id="15"/>
    </w:p>
    <w:p w14:paraId="7985CFB9" w14:textId="77777777" w:rsidR="00EF798E" w:rsidRPr="00EF798E" w:rsidRDefault="00EF798E" w:rsidP="00EF798E">
      <w:pPr>
        <w:pStyle w:val="EndNoteBibliography"/>
        <w:ind w:left="720" w:hanging="720"/>
      </w:pPr>
      <w:bookmarkStart w:id="16" w:name="_ENREF_10"/>
      <w:r w:rsidRPr="00EF798E">
        <w:lastRenderedPageBreak/>
        <w:t>10.</w:t>
      </w:r>
      <w:r w:rsidRPr="00EF798E">
        <w:tab/>
      </w:r>
      <w:proofErr w:type="gramStart"/>
      <w:r w:rsidRPr="00EF798E">
        <w:rPr>
          <w:rFonts w:ascii="宋体" w:eastAsia="宋体" w:hAnsi="宋体" w:cs="宋体" w:hint="eastAsia"/>
        </w:rPr>
        <w:t>翁杨</w:t>
      </w:r>
      <w:proofErr w:type="gramEnd"/>
      <w:r w:rsidRPr="00EF798E">
        <w:t xml:space="preserve">, </w:t>
      </w:r>
      <w:r w:rsidRPr="00EF798E">
        <w:rPr>
          <w:rFonts w:ascii="宋体" w:eastAsia="宋体" w:hAnsi="宋体" w:cs="宋体" w:hint="eastAsia"/>
        </w:rPr>
        <w:t>曾睿</w:t>
      </w:r>
      <w:r w:rsidRPr="00EF798E">
        <w:t xml:space="preserve">, </w:t>
      </w:r>
      <w:r w:rsidRPr="00EF798E">
        <w:rPr>
          <w:rFonts w:ascii="宋体" w:eastAsia="宋体" w:hAnsi="宋体" w:cs="宋体" w:hint="eastAsia"/>
        </w:rPr>
        <w:t>吴陈铭</w:t>
      </w:r>
      <w:r w:rsidRPr="00EF798E">
        <w:t xml:space="preserve">, </w:t>
      </w:r>
      <w:r w:rsidRPr="00EF798E">
        <w:rPr>
          <w:rFonts w:ascii="宋体" w:eastAsia="宋体" w:hAnsi="宋体" w:cs="宋体" w:hint="eastAsia"/>
        </w:rPr>
        <w:t>王猛</w:t>
      </w:r>
      <w:r w:rsidRPr="00EF798E">
        <w:t xml:space="preserve">, </w:t>
      </w:r>
      <w:r w:rsidRPr="00EF798E">
        <w:rPr>
          <w:rFonts w:ascii="宋体" w:eastAsia="宋体" w:hAnsi="宋体" w:cs="宋体" w:hint="eastAsia"/>
        </w:rPr>
        <w:t>王秀杰</w:t>
      </w:r>
      <w:r w:rsidRPr="00EF798E">
        <w:t xml:space="preserve">, </w:t>
      </w:r>
      <w:r w:rsidRPr="00EF798E">
        <w:rPr>
          <w:rFonts w:ascii="宋体" w:eastAsia="宋体" w:hAnsi="宋体" w:cs="宋体" w:hint="eastAsia"/>
        </w:rPr>
        <w:t>刘永进</w:t>
      </w:r>
      <w:r w:rsidRPr="00EF798E">
        <w:t xml:space="preserve">. </w:t>
      </w:r>
      <w:r w:rsidRPr="00EF798E">
        <w:rPr>
          <w:rFonts w:ascii="宋体" w:eastAsia="宋体" w:hAnsi="宋体" w:cs="宋体" w:hint="eastAsia"/>
        </w:rPr>
        <w:t>基于深度学习的农业植物表型研究综述</w:t>
      </w:r>
      <w:r w:rsidRPr="00EF798E">
        <w:t xml:space="preserve">. </w:t>
      </w:r>
      <w:r w:rsidRPr="00EF798E">
        <w:rPr>
          <w:rFonts w:ascii="宋体" w:eastAsia="宋体" w:hAnsi="宋体" w:cs="宋体" w:hint="eastAsia"/>
        </w:rPr>
        <w:t>中国科学</w:t>
      </w:r>
      <w:r w:rsidRPr="00EF798E">
        <w:t xml:space="preserve">: </w:t>
      </w:r>
      <w:r w:rsidRPr="00EF798E">
        <w:rPr>
          <w:rFonts w:ascii="宋体" w:eastAsia="宋体" w:hAnsi="宋体" w:cs="宋体" w:hint="eastAsia"/>
        </w:rPr>
        <w:t>生命科学</w:t>
      </w:r>
      <w:r w:rsidRPr="00EF798E">
        <w:t xml:space="preserve"> 2019, </w:t>
      </w:r>
      <w:r w:rsidRPr="00EF798E">
        <w:rPr>
          <w:b/>
        </w:rPr>
        <w:t>49</w:t>
      </w:r>
      <w:r w:rsidRPr="00EF798E">
        <w:t>(6)</w:t>
      </w:r>
      <w:r w:rsidRPr="00EF798E">
        <w:rPr>
          <w:b/>
        </w:rPr>
        <w:t>:</w:t>
      </w:r>
      <w:r w:rsidRPr="00EF798E">
        <w:t xml:space="preserve"> 698-716.</w:t>
      </w:r>
      <w:bookmarkEnd w:id="16"/>
    </w:p>
    <w:p w14:paraId="59D08DE6" w14:textId="77777777" w:rsidR="00EF798E" w:rsidRPr="00EF798E" w:rsidRDefault="00EF798E" w:rsidP="00EF798E">
      <w:pPr>
        <w:pStyle w:val="EndNoteBibliography"/>
        <w:ind w:left="720" w:hanging="720"/>
      </w:pPr>
      <w:bookmarkStart w:id="17" w:name="_ENREF_11"/>
      <w:r w:rsidRPr="00EF798E">
        <w:t>11.</w:t>
      </w:r>
      <w:r w:rsidRPr="00EF798E">
        <w:tab/>
      </w:r>
      <w:proofErr w:type="spellStart"/>
      <w:r w:rsidRPr="00EF798E">
        <w:t>Sethy</w:t>
      </w:r>
      <w:proofErr w:type="spellEnd"/>
      <w:r w:rsidRPr="00EF798E">
        <w:t xml:space="preserve"> PK, </w:t>
      </w:r>
      <w:proofErr w:type="spellStart"/>
      <w:r w:rsidRPr="00EF798E">
        <w:t>Barpanda</w:t>
      </w:r>
      <w:proofErr w:type="spellEnd"/>
      <w:r w:rsidRPr="00EF798E">
        <w:t xml:space="preserve"> NK, Rath AK, Behera SK. Deep </w:t>
      </w:r>
      <w:proofErr w:type="gramStart"/>
      <w:r w:rsidRPr="00EF798E">
        <w:t>feature based</w:t>
      </w:r>
      <w:proofErr w:type="gramEnd"/>
      <w:r w:rsidRPr="00EF798E">
        <w:t xml:space="preserve"> rice leaf disease identification using support vector machine. Computers and Electronics in Agriculture 2020, </w:t>
      </w:r>
      <w:r w:rsidRPr="00EF798E">
        <w:rPr>
          <w:b/>
        </w:rPr>
        <w:t>175:</w:t>
      </w:r>
      <w:r w:rsidRPr="00EF798E">
        <w:t xml:space="preserve"> 105527.</w:t>
      </w:r>
      <w:bookmarkEnd w:id="17"/>
    </w:p>
    <w:p w14:paraId="313595D9" w14:textId="77777777" w:rsidR="00EF798E" w:rsidRPr="00EF798E" w:rsidRDefault="00EF798E" w:rsidP="00EF798E">
      <w:pPr>
        <w:pStyle w:val="EndNoteBibliography"/>
        <w:ind w:left="720" w:hanging="720"/>
      </w:pPr>
      <w:bookmarkStart w:id="18" w:name="_ENREF_12"/>
      <w:r w:rsidRPr="00EF798E">
        <w:t>12.</w:t>
      </w:r>
      <w:r w:rsidRPr="00EF798E">
        <w:tab/>
        <w:t xml:space="preserve">Sagar A, Jacob D. On using transfer learning for plant disease detection. </w:t>
      </w:r>
      <w:proofErr w:type="spellStart"/>
      <w:r w:rsidRPr="00EF798E">
        <w:t>BioRxiv</w:t>
      </w:r>
      <w:proofErr w:type="spellEnd"/>
      <w:r w:rsidRPr="00EF798E">
        <w:t xml:space="preserve"> 2021</w:t>
      </w:r>
      <w:r w:rsidRPr="00EF798E">
        <w:rPr>
          <w:b/>
        </w:rPr>
        <w:t>:</w:t>
      </w:r>
      <w:r w:rsidRPr="00EF798E">
        <w:t xml:space="preserve"> 2020.2005. 2022.110957.</w:t>
      </w:r>
      <w:bookmarkEnd w:id="18"/>
    </w:p>
    <w:p w14:paraId="70F74BA1" w14:textId="77777777" w:rsidR="00EF798E" w:rsidRPr="00EF798E" w:rsidRDefault="00EF798E" w:rsidP="00EF798E">
      <w:pPr>
        <w:pStyle w:val="EndNoteBibliography"/>
        <w:ind w:left="720" w:hanging="720"/>
      </w:pPr>
      <w:bookmarkStart w:id="19" w:name="_ENREF_13"/>
      <w:r w:rsidRPr="00EF798E">
        <w:t>13.</w:t>
      </w:r>
      <w:r w:rsidRPr="00EF798E">
        <w:tab/>
        <w:t xml:space="preserve">Mohanty SP, Hughes DP, </w:t>
      </w:r>
      <w:proofErr w:type="spellStart"/>
      <w:r w:rsidRPr="00EF798E">
        <w:t>Salathé</w:t>
      </w:r>
      <w:proofErr w:type="spellEnd"/>
      <w:r w:rsidRPr="00EF798E">
        <w:t xml:space="preserve"> M. Using deep learning for image-based plant disease detection. Frontiers in plant science 2016, </w:t>
      </w:r>
      <w:r w:rsidRPr="00EF798E">
        <w:rPr>
          <w:b/>
        </w:rPr>
        <w:t>7:</w:t>
      </w:r>
      <w:r w:rsidRPr="00EF798E">
        <w:t xml:space="preserve"> 1419.</w:t>
      </w:r>
      <w:bookmarkEnd w:id="19"/>
    </w:p>
    <w:p w14:paraId="32D52620" w14:textId="77777777" w:rsidR="00EF798E" w:rsidRPr="00EF798E" w:rsidRDefault="00EF798E" w:rsidP="00EF798E">
      <w:pPr>
        <w:pStyle w:val="EndNoteBibliography"/>
        <w:ind w:left="720" w:hanging="720"/>
      </w:pPr>
      <w:bookmarkStart w:id="20" w:name="_ENREF_14"/>
      <w:r w:rsidRPr="00EF798E">
        <w:t>14.</w:t>
      </w:r>
      <w:r w:rsidRPr="00EF798E">
        <w:tab/>
        <w:t xml:space="preserve">Brahimi M, </w:t>
      </w:r>
      <w:proofErr w:type="spellStart"/>
      <w:r w:rsidRPr="00EF798E">
        <w:t>Boukhalfa</w:t>
      </w:r>
      <w:proofErr w:type="spellEnd"/>
      <w:r w:rsidRPr="00EF798E">
        <w:t xml:space="preserve"> K, Moussaoui A. Deep learning for tomato diseases: classification and symptoms visualization. Applied Artificial Intelligence 2017, </w:t>
      </w:r>
      <w:r w:rsidRPr="00EF798E">
        <w:rPr>
          <w:b/>
        </w:rPr>
        <w:t>31</w:t>
      </w:r>
      <w:r w:rsidRPr="00EF798E">
        <w:t>(4)</w:t>
      </w:r>
      <w:r w:rsidRPr="00EF798E">
        <w:rPr>
          <w:b/>
        </w:rPr>
        <w:t>:</w:t>
      </w:r>
      <w:r w:rsidRPr="00EF798E">
        <w:t xml:space="preserve"> 299-315.</w:t>
      </w:r>
      <w:bookmarkEnd w:id="20"/>
    </w:p>
    <w:p w14:paraId="2F0CB24D" w14:textId="77777777" w:rsidR="00EF798E" w:rsidRPr="00EF798E" w:rsidRDefault="00EF798E" w:rsidP="00EF798E">
      <w:pPr>
        <w:pStyle w:val="EndNoteBibliography"/>
        <w:ind w:left="720" w:hanging="720"/>
      </w:pPr>
      <w:bookmarkStart w:id="21" w:name="_ENREF_15"/>
      <w:r w:rsidRPr="00EF798E">
        <w:t>15.</w:t>
      </w:r>
      <w:r w:rsidRPr="00EF798E">
        <w:tab/>
        <w:t xml:space="preserve">Too EC, </w:t>
      </w:r>
      <w:proofErr w:type="spellStart"/>
      <w:r w:rsidRPr="00EF798E">
        <w:t>Yujian</w:t>
      </w:r>
      <w:proofErr w:type="spellEnd"/>
      <w:r w:rsidRPr="00EF798E">
        <w:t xml:space="preserve"> L, </w:t>
      </w:r>
      <w:proofErr w:type="spellStart"/>
      <w:r w:rsidRPr="00EF798E">
        <w:t>Njuki</w:t>
      </w:r>
      <w:proofErr w:type="spellEnd"/>
      <w:r w:rsidRPr="00EF798E">
        <w:t xml:space="preserve"> S, </w:t>
      </w:r>
      <w:proofErr w:type="spellStart"/>
      <w:r w:rsidRPr="00EF798E">
        <w:t>Yingchun</w:t>
      </w:r>
      <w:proofErr w:type="spellEnd"/>
      <w:r w:rsidRPr="00EF798E">
        <w:t xml:space="preserve"> L. A comparative study of fine-tuning deep learning models for plant disease identification. Computers and Electronics in Agriculture 2019, </w:t>
      </w:r>
      <w:r w:rsidRPr="00EF798E">
        <w:rPr>
          <w:b/>
        </w:rPr>
        <w:t>161:</w:t>
      </w:r>
      <w:r w:rsidRPr="00EF798E">
        <w:t xml:space="preserve"> 272-279.</w:t>
      </w:r>
      <w:bookmarkEnd w:id="21"/>
    </w:p>
    <w:p w14:paraId="6F8ED94D" w14:textId="77777777" w:rsidR="00EF798E" w:rsidRPr="00EF798E" w:rsidRDefault="00EF798E" w:rsidP="00EF798E">
      <w:pPr>
        <w:pStyle w:val="EndNoteBibliography"/>
        <w:ind w:left="720" w:hanging="720"/>
      </w:pPr>
      <w:bookmarkStart w:id="22" w:name="_ENREF_16"/>
      <w:r w:rsidRPr="00EF798E">
        <w:t>16.</w:t>
      </w:r>
      <w:r w:rsidRPr="00EF798E">
        <w:tab/>
        <w:t xml:space="preserve">Rangarajan AK, </w:t>
      </w:r>
      <w:proofErr w:type="spellStart"/>
      <w:r w:rsidRPr="00EF798E">
        <w:t>Whetton</w:t>
      </w:r>
      <w:proofErr w:type="spellEnd"/>
      <w:r w:rsidRPr="00EF798E">
        <w:t xml:space="preserve"> RL, </w:t>
      </w:r>
      <w:proofErr w:type="spellStart"/>
      <w:r w:rsidRPr="00EF798E">
        <w:t>Mouazen</w:t>
      </w:r>
      <w:proofErr w:type="spellEnd"/>
      <w:r w:rsidRPr="00EF798E">
        <w:t xml:space="preserve"> AM. Detection of fusarium head blight in wheat using hyperspectral data and deep learning. Expert Systems with Applications 2022, </w:t>
      </w:r>
      <w:r w:rsidRPr="00EF798E">
        <w:rPr>
          <w:b/>
        </w:rPr>
        <w:t>208:</w:t>
      </w:r>
      <w:r w:rsidRPr="00EF798E">
        <w:t xml:space="preserve"> 118240.</w:t>
      </w:r>
      <w:bookmarkEnd w:id="22"/>
    </w:p>
    <w:p w14:paraId="5CFA67C8" w14:textId="77777777" w:rsidR="00EF798E" w:rsidRPr="00EF798E" w:rsidRDefault="00EF798E" w:rsidP="00EF798E">
      <w:pPr>
        <w:pStyle w:val="EndNoteBibliography"/>
        <w:ind w:left="720" w:hanging="720"/>
      </w:pPr>
      <w:bookmarkStart w:id="23" w:name="_ENREF_17"/>
      <w:r w:rsidRPr="00EF798E">
        <w:t>17.</w:t>
      </w:r>
      <w:r w:rsidRPr="00EF798E">
        <w:tab/>
        <w:t xml:space="preserve">Goyal L, Sharma CM, Singh A, Singh PK. </w:t>
      </w:r>
      <w:proofErr w:type="gramStart"/>
      <w:r w:rsidRPr="00EF798E">
        <w:t>Leaf</w:t>
      </w:r>
      <w:proofErr w:type="gramEnd"/>
      <w:r w:rsidRPr="00EF798E">
        <w:t xml:space="preserve"> and spike wheat disease detection &amp; classification using an improved deep convolutional architecture. Informatics in Medicine Unlocked 2021, </w:t>
      </w:r>
      <w:r w:rsidRPr="00EF798E">
        <w:rPr>
          <w:b/>
        </w:rPr>
        <w:t>25:</w:t>
      </w:r>
      <w:r w:rsidRPr="00EF798E">
        <w:t xml:space="preserve"> 100642.</w:t>
      </w:r>
      <w:bookmarkEnd w:id="23"/>
    </w:p>
    <w:p w14:paraId="0DA5359F" w14:textId="77777777" w:rsidR="00EF798E" w:rsidRPr="00EF798E" w:rsidRDefault="00EF798E" w:rsidP="00EF798E">
      <w:pPr>
        <w:pStyle w:val="EndNoteBibliography"/>
        <w:ind w:left="720" w:hanging="720"/>
      </w:pPr>
      <w:bookmarkStart w:id="24" w:name="_ENREF_18"/>
      <w:r w:rsidRPr="00EF798E">
        <w:t>18.</w:t>
      </w:r>
      <w:r w:rsidRPr="00EF798E">
        <w:tab/>
        <w:t xml:space="preserve">Liu B, Zhang Y, He D, Li Y. Identification of apple leaf diseases based on deep convolutional neural networks. Symmetry 2017, </w:t>
      </w:r>
      <w:r w:rsidRPr="00EF798E">
        <w:rPr>
          <w:b/>
        </w:rPr>
        <w:t>10</w:t>
      </w:r>
      <w:r w:rsidRPr="00EF798E">
        <w:t>(1)</w:t>
      </w:r>
      <w:r w:rsidRPr="00EF798E">
        <w:rPr>
          <w:b/>
        </w:rPr>
        <w:t>:</w:t>
      </w:r>
      <w:r w:rsidRPr="00EF798E">
        <w:t xml:space="preserve"> 11.</w:t>
      </w:r>
      <w:bookmarkEnd w:id="24"/>
    </w:p>
    <w:p w14:paraId="51D7800D" w14:textId="77777777" w:rsidR="00EF798E" w:rsidRPr="00EF798E" w:rsidRDefault="00EF798E" w:rsidP="00EF798E">
      <w:pPr>
        <w:pStyle w:val="EndNoteBibliography"/>
        <w:ind w:left="720" w:hanging="720"/>
      </w:pPr>
      <w:bookmarkStart w:id="25" w:name="_ENREF_19"/>
      <w:r w:rsidRPr="00EF798E">
        <w:t>19.</w:t>
      </w:r>
      <w:r w:rsidRPr="00EF798E">
        <w:tab/>
      </w:r>
      <w:proofErr w:type="gramStart"/>
      <w:r w:rsidRPr="00EF798E">
        <w:rPr>
          <w:rFonts w:ascii="宋体" w:eastAsia="宋体" w:hAnsi="宋体" w:cs="宋体" w:hint="eastAsia"/>
        </w:rPr>
        <w:t>孙鹏</w:t>
      </w:r>
      <w:proofErr w:type="gramEnd"/>
      <w:r w:rsidRPr="00EF798E">
        <w:t xml:space="preserve">, </w:t>
      </w:r>
      <w:r w:rsidRPr="00EF798E">
        <w:rPr>
          <w:rFonts w:ascii="宋体" w:eastAsia="宋体" w:hAnsi="宋体" w:cs="宋体" w:hint="eastAsia"/>
        </w:rPr>
        <w:t>陈桂芬</w:t>
      </w:r>
      <w:r w:rsidRPr="00EF798E">
        <w:t xml:space="preserve">, </w:t>
      </w:r>
      <w:r w:rsidRPr="00EF798E">
        <w:rPr>
          <w:rFonts w:ascii="宋体" w:eastAsia="宋体" w:hAnsi="宋体" w:cs="宋体" w:hint="eastAsia"/>
        </w:rPr>
        <w:t>曹丽英</w:t>
      </w:r>
      <w:r w:rsidRPr="00EF798E">
        <w:t xml:space="preserve">. </w:t>
      </w:r>
      <w:r w:rsidRPr="00EF798E">
        <w:rPr>
          <w:rFonts w:ascii="宋体" w:eastAsia="宋体" w:hAnsi="宋体" w:cs="宋体" w:hint="eastAsia"/>
        </w:rPr>
        <w:t>基于注意力卷积神经网络的大豆害虫图像识别</w:t>
      </w:r>
      <w:r w:rsidRPr="00EF798E">
        <w:t xml:space="preserve">. </w:t>
      </w:r>
      <w:r w:rsidRPr="00EF798E">
        <w:rPr>
          <w:rFonts w:ascii="宋体" w:eastAsia="宋体" w:hAnsi="宋体" w:cs="宋体" w:hint="eastAsia"/>
        </w:rPr>
        <w:t>中国农机化学报</w:t>
      </w:r>
      <w:r w:rsidRPr="00EF798E">
        <w:t xml:space="preserve"> 2020, </w:t>
      </w:r>
      <w:r w:rsidRPr="00EF798E">
        <w:rPr>
          <w:b/>
        </w:rPr>
        <w:t>41</w:t>
      </w:r>
      <w:r w:rsidRPr="00EF798E">
        <w:t>(02)</w:t>
      </w:r>
      <w:r w:rsidRPr="00EF798E">
        <w:rPr>
          <w:b/>
        </w:rPr>
        <w:t>:</w:t>
      </w:r>
      <w:r w:rsidRPr="00EF798E">
        <w:t xml:space="preserve"> 171-176.</w:t>
      </w:r>
      <w:bookmarkEnd w:id="25"/>
    </w:p>
    <w:p w14:paraId="7E3319D5" w14:textId="77777777" w:rsidR="00EF798E" w:rsidRPr="00EF798E" w:rsidRDefault="00EF798E" w:rsidP="00EF798E">
      <w:pPr>
        <w:pStyle w:val="EndNoteBibliography"/>
        <w:ind w:left="720" w:hanging="720"/>
      </w:pPr>
      <w:bookmarkStart w:id="26" w:name="_ENREF_20"/>
      <w:r w:rsidRPr="00EF798E">
        <w:t>20.</w:t>
      </w:r>
      <w:r w:rsidRPr="00EF798E">
        <w:tab/>
        <w:t xml:space="preserve">Upadhyay SK, Kumar A. A novel approach for rice plant diseases classification with deep convolutional neural network. International Journal of Information Technology 2022, </w:t>
      </w:r>
      <w:r w:rsidRPr="00EF798E">
        <w:rPr>
          <w:b/>
        </w:rPr>
        <w:t>14</w:t>
      </w:r>
      <w:r w:rsidRPr="00EF798E">
        <w:t>(1)</w:t>
      </w:r>
      <w:r w:rsidRPr="00EF798E">
        <w:rPr>
          <w:b/>
        </w:rPr>
        <w:t>:</w:t>
      </w:r>
      <w:r w:rsidRPr="00EF798E">
        <w:t xml:space="preserve"> 185-199.</w:t>
      </w:r>
      <w:bookmarkEnd w:id="26"/>
    </w:p>
    <w:p w14:paraId="2DCDC082" w14:textId="77777777" w:rsidR="00EF798E" w:rsidRPr="00EF798E" w:rsidRDefault="00EF798E" w:rsidP="00EF798E">
      <w:pPr>
        <w:pStyle w:val="EndNoteBibliography"/>
        <w:ind w:left="720" w:hanging="720"/>
      </w:pPr>
      <w:bookmarkStart w:id="27" w:name="_ENREF_21"/>
      <w:r w:rsidRPr="00EF798E">
        <w:t>21.</w:t>
      </w:r>
      <w:r w:rsidRPr="00EF798E">
        <w:tab/>
      </w:r>
      <w:proofErr w:type="spellStart"/>
      <w:r w:rsidRPr="00EF798E">
        <w:t>Albattah</w:t>
      </w:r>
      <w:proofErr w:type="spellEnd"/>
      <w:r w:rsidRPr="00EF798E">
        <w:t xml:space="preserve"> W, Javed A, Nawaz M, Masood M, </w:t>
      </w:r>
      <w:proofErr w:type="spellStart"/>
      <w:r w:rsidRPr="00EF798E">
        <w:t>Albahli</w:t>
      </w:r>
      <w:proofErr w:type="spellEnd"/>
      <w:r w:rsidRPr="00EF798E">
        <w:t xml:space="preserve"> S. Artificial intelligence-based drone system for multiclass plant disease detection using an improved efficient convolutional neural network. Frontiers in Plant Science 2022, </w:t>
      </w:r>
      <w:r w:rsidRPr="00EF798E">
        <w:rPr>
          <w:b/>
        </w:rPr>
        <w:t>13</w:t>
      </w:r>
      <w:r w:rsidRPr="00EF798E">
        <w:t>.</w:t>
      </w:r>
      <w:bookmarkEnd w:id="27"/>
    </w:p>
    <w:p w14:paraId="40AA7360" w14:textId="77777777" w:rsidR="00EF798E" w:rsidRPr="00EF798E" w:rsidRDefault="00EF798E" w:rsidP="00EF798E">
      <w:pPr>
        <w:pStyle w:val="EndNoteBibliography"/>
        <w:ind w:left="720" w:hanging="720"/>
      </w:pPr>
      <w:bookmarkStart w:id="28" w:name="_ENREF_22"/>
      <w:r w:rsidRPr="00EF798E">
        <w:t>22.</w:t>
      </w:r>
      <w:r w:rsidRPr="00EF798E">
        <w:tab/>
      </w:r>
      <w:proofErr w:type="spellStart"/>
      <w:r w:rsidRPr="00EF798E">
        <w:t>Zuo</w:t>
      </w:r>
      <w:proofErr w:type="spellEnd"/>
      <w:r w:rsidRPr="00EF798E">
        <w:t xml:space="preserve"> X, Chu J, Shen J, Sun J. Multi-Granularity Feature Aggregation with Self-Attention and Spatial Reasoning for Fine-Grained Crop Disease Classification. Agriculture 2022, </w:t>
      </w:r>
      <w:r w:rsidRPr="00EF798E">
        <w:rPr>
          <w:b/>
        </w:rPr>
        <w:t>12</w:t>
      </w:r>
      <w:r w:rsidRPr="00EF798E">
        <w:t>(9)</w:t>
      </w:r>
      <w:r w:rsidRPr="00EF798E">
        <w:rPr>
          <w:b/>
        </w:rPr>
        <w:t>:</w:t>
      </w:r>
      <w:r w:rsidRPr="00EF798E">
        <w:t xml:space="preserve"> 1499.</w:t>
      </w:r>
      <w:bookmarkEnd w:id="28"/>
    </w:p>
    <w:p w14:paraId="67AA4949" w14:textId="77777777" w:rsidR="00EF798E" w:rsidRPr="00EF798E" w:rsidRDefault="00EF798E" w:rsidP="00EF798E">
      <w:pPr>
        <w:pStyle w:val="EndNoteBibliography"/>
        <w:ind w:left="720" w:hanging="720"/>
      </w:pPr>
      <w:bookmarkStart w:id="29" w:name="_ENREF_23"/>
      <w:r w:rsidRPr="00EF798E">
        <w:t>23.</w:t>
      </w:r>
      <w:r w:rsidRPr="00EF798E">
        <w:tab/>
        <w:t xml:space="preserve">Zhong Y, Huang B, Tang C. Classification of Cassava Leaf Disease Based on a Non-Balanced Dataset Using Transformer-Embedded </w:t>
      </w:r>
      <w:proofErr w:type="spellStart"/>
      <w:r w:rsidRPr="00EF798E">
        <w:t>ResNet</w:t>
      </w:r>
      <w:proofErr w:type="spellEnd"/>
      <w:r w:rsidRPr="00EF798E">
        <w:t xml:space="preserve">. Agriculture 2022, </w:t>
      </w:r>
      <w:r w:rsidRPr="00EF798E">
        <w:rPr>
          <w:b/>
        </w:rPr>
        <w:t>12</w:t>
      </w:r>
      <w:r w:rsidRPr="00EF798E">
        <w:t>(9)</w:t>
      </w:r>
      <w:r w:rsidRPr="00EF798E">
        <w:rPr>
          <w:b/>
        </w:rPr>
        <w:t>:</w:t>
      </w:r>
      <w:r w:rsidRPr="00EF798E">
        <w:t xml:space="preserve"> 1360.</w:t>
      </w:r>
      <w:bookmarkEnd w:id="29"/>
    </w:p>
    <w:p w14:paraId="0F7E40A6" w14:textId="77777777" w:rsidR="00EF798E" w:rsidRPr="00EF798E" w:rsidRDefault="00EF798E" w:rsidP="00EF798E">
      <w:pPr>
        <w:pStyle w:val="EndNoteBibliography"/>
        <w:ind w:left="720" w:hanging="720"/>
      </w:pPr>
      <w:bookmarkStart w:id="30" w:name="_ENREF_24"/>
      <w:r w:rsidRPr="00EF798E">
        <w:t>24.</w:t>
      </w:r>
      <w:r w:rsidRPr="00EF798E">
        <w:tab/>
        <w:t xml:space="preserve">Vaswani A, </w:t>
      </w:r>
      <w:proofErr w:type="spellStart"/>
      <w:r w:rsidRPr="00EF798E">
        <w:t>Shazeer</w:t>
      </w:r>
      <w:proofErr w:type="spellEnd"/>
      <w:r w:rsidRPr="00EF798E">
        <w:t xml:space="preserve"> N, Parmar N, </w:t>
      </w:r>
      <w:proofErr w:type="spellStart"/>
      <w:r w:rsidRPr="00EF798E">
        <w:t>Uszkoreit</w:t>
      </w:r>
      <w:proofErr w:type="spellEnd"/>
      <w:r w:rsidRPr="00EF798E">
        <w:t xml:space="preserve"> J, Jones L, Gomez AN, Kaiser Ł, </w:t>
      </w:r>
      <w:proofErr w:type="spellStart"/>
      <w:r w:rsidRPr="00EF798E">
        <w:t>Polosukhin</w:t>
      </w:r>
      <w:proofErr w:type="spellEnd"/>
      <w:r w:rsidRPr="00EF798E">
        <w:t xml:space="preserve"> I. Attention is all you need. Advances in neural information processing systems 2017, </w:t>
      </w:r>
      <w:r w:rsidRPr="00EF798E">
        <w:rPr>
          <w:b/>
        </w:rPr>
        <w:t>30</w:t>
      </w:r>
      <w:r w:rsidRPr="00EF798E">
        <w:t>.</w:t>
      </w:r>
      <w:bookmarkEnd w:id="30"/>
    </w:p>
    <w:p w14:paraId="40449B2F" w14:textId="77777777" w:rsidR="00EF798E" w:rsidRPr="00EF798E" w:rsidRDefault="00EF798E" w:rsidP="00EF798E">
      <w:pPr>
        <w:pStyle w:val="EndNoteBibliography"/>
        <w:ind w:left="720" w:hanging="720"/>
      </w:pPr>
      <w:bookmarkStart w:id="31" w:name="_ENREF_25"/>
      <w:r w:rsidRPr="00EF798E">
        <w:t>25.</w:t>
      </w:r>
      <w:r w:rsidRPr="00EF798E">
        <w:tab/>
        <w:t xml:space="preserve">Cambria E, White B. Jumping NLP curves: A review of natural language processing research. IEEE Computational intelligence magazine 2014, </w:t>
      </w:r>
      <w:r w:rsidRPr="00EF798E">
        <w:rPr>
          <w:b/>
        </w:rPr>
        <w:t>9</w:t>
      </w:r>
      <w:r w:rsidRPr="00EF798E">
        <w:t>(2)</w:t>
      </w:r>
      <w:r w:rsidRPr="00EF798E">
        <w:rPr>
          <w:b/>
        </w:rPr>
        <w:t>:</w:t>
      </w:r>
      <w:r w:rsidRPr="00EF798E">
        <w:t xml:space="preserve"> 48-57.</w:t>
      </w:r>
      <w:bookmarkEnd w:id="31"/>
    </w:p>
    <w:p w14:paraId="136453F5" w14:textId="77777777" w:rsidR="00EF798E" w:rsidRPr="00EF798E" w:rsidRDefault="00EF798E" w:rsidP="00EF798E">
      <w:pPr>
        <w:pStyle w:val="EndNoteBibliography"/>
        <w:ind w:left="720" w:hanging="720"/>
      </w:pPr>
      <w:bookmarkStart w:id="32" w:name="_ENREF_26"/>
      <w:r w:rsidRPr="00EF798E">
        <w:t>26.</w:t>
      </w:r>
      <w:r w:rsidRPr="00EF798E">
        <w:tab/>
      </w:r>
      <w:proofErr w:type="spellStart"/>
      <w:r w:rsidRPr="00EF798E">
        <w:t>Dosovitskiy</w:t>
      </w:r>
      <w:proofErr w:type="spellEnd"/>
      <w:r w:rsidRPr="00EF798E">
        <w:t xml:space="preserve"> A, Beyer L, Kolesnikov A, </w:t>
      </w:r>
      <w:proofErr w:type="spellStart"/>
      <w:r w:rsidRPr="00EF798E">
        <w:t>Weissenborn</w:t>
      </w:r>
      <w:proofErr w:type="spellEnd"/>
      <w:r w:rsidRPr="00EF798E">
        <w:t xml:space="preserve"> D, </w:t>
      </w:r>
      <w:proofErr w:type="spellStart"/>
      <w:r w:rsidRPr="00EF798E">
        <w:t>Zhai</w:t>
      </w:r>
      <w:proofErr w:type="spellEnd"/>
      <w:r w:rsidRPr="00EF798E">
        <w:t xml:space="preserve"> X, </w:t>
      </w:r>
      <w:proofErr w:type="spellStart"/>
      <w:r w:rsidRPr="00EF798E">
        <w:t>Unterthiner</w:t>
      </w:r>
      <w:proofErr w:type="spellEnd"/>
      <w:r w:rsidRPr="00EF798E">
        <w:t xml:space="preserve"> T, </w:t>
      </w:r>
      <w:proofErr w:type="spellStart"/>
      <w:r w:rsidRPr="00EF798E">
        <w:t>Dehghani</w:t>
      </w:r>
      <w:proofErr w:type="spellEnd"/>
      <w:r w:rsidRPr="00EF798E">
        <w:t xml:space="preserve"> M, </w:t>
      </w:r>
      <w:proofErr w:type="spellStart"/>
      <w:r w:rsidRPr="00EF798E">
        <w:t>Minderer</w:t>
      </w:r>
      <w:proofErr w:type="spellEnd"/>
      <w:r w:rsidRPr="00EF798E">
        <w:t xml:space="preserve"> M, </w:t>
      </w:r>
      <w:proofErr w:type="spellStart"/>
      <w:r w:rsidRPr="00EF798E">
        <w:t>Heigold</w:t>
      </w:r>
      <w:proofErr w:type="spellEnd"/>
      <w:r w:rsidRPr="00EF798E">
        <w:t xml:space="preserve"> G, </w:t>
      </w:r>
      <w:proofErr w:type="spellStart"/>
      <w:r w:rsidRPr="00EF798E">
        <w:t>Gelly</w:t>
      </w:r>
      <w:proofErr w:type="spellEnd"/>
      <w:r w:rsidRPr="00EF798E">
        <w:t xml:space="preserve"> S. An image is worth 16x16 words: Transformers for image recognition at scale. </w:t>
      </w:r>
      <w:proofErr w:type="spellStart"/>
      <w:r w:rsidRPr="00EF798E">
        <w:t>arXiv</w:t>
      </w:r>
      <w:proofErr w:type="spellEnd"/>
      <w:r w:rsidRPr="00EF798E">
        <w:t xml:space="preserve"> preprint arXiv:201011929 2020.</w:t>
      </w:r>
      <w:bookmarkEnd w:id="32"/>
    </w:p>
    <w:p w14:paraId="226E5436" w14:textId="77777777" w:rsidR="00EF798E" w:rsidRPr="00EF798E" w:rsidRDefault="00EF798E" w:rsidP="00EF798E">
      <w:pPr>
        <w:pStyle w:val="EndNoteBibliography"/>
        <w:ind w:left="720" w:hanging="720"/>
      </w:pPr>
      <w:bookmarkStart w:id="33" w:name="_ENREF_27"/>
      <w:r w:rsidRPr="00EF798E">
        <w:t>27.</w:t>
      </w:r>
      <w:r w:rsidRPr="00EF798E">
        <w:tab/>
        <w:t xml:space="preserve">Guo Y, Lan Y, Chen X. CST: Convolutional </w:t>
      </w:r>
      <w:proofErr w:type="spellStart"/>
      <w:r w:rsidRPr="00EF798E">
        <w:t>Swin</w:t>
      </w:r>
      <w:proofErr w:type="spellEnd"/>
      <w:r w:rsidRPr="00EF798E">
        <w:t xml:space="preserve"> Transformer for detecting the degree and types of plant diseases. Computers and Electronics in Agriculture 2022, </w:t>
      </w:r>
      <w:r w:rsidRPr="00EF798E">
        <w:rPr>
          <w:b/>
        </w:rPr>
        <w:t>202:</w:t>
      </w:r>
      <w:r w:rsidRPr="00EF798E">
        <w:t xml:space="preserve"> 107407.</w:t>
      </w:r>
      <w:bookmarkEnd w:id="33"/>
    </w:p>
    <w:p w14:paraId="3438514B" w14:textId="77777777" w:rsidR="00EF798E" w:rsidRPr="00EF798E" w:rsidRDefault="00EF798E" w:rsidP="00EF798E">
      <w:pPr>
        <w:pStyle w:val="EndNoteBibliography"/>
        <w:ind w:left="720" w:hanging="720"/>
      </w:pPr>
      <w:bookmarkStart w:id="34" w:name="_ENREF_28"/>
      <w:r w:rsidRPr="00EF798E">
        <w:t>28.</w:t>
      </w:r>
      <w:r w:rsidRPr="00EF798E">
        <w:tab/>
      </w:r>
      <w:proofErr w:type="spellStart"/>
      <w:r w:rsidRPr="00EF798E">
        <w:t>Borhani</w:t>
      </w:r>
      <w:proofErr w:type="spellEnd"/>
      <w:r w:rsidRPr="00EF798E">
        <w:t xml:space="preserve"> Y, </w:t>
      </w:r>
      <w:proofErr w:type="spellStart"/>
      <w:r w:rsidRPr="00EF798E">
        <w:t>Khoramdel</w:t>
      </w:r>
      <w:proofErr w:type="spellEnd"/>
      <w:r w:rsidRPr="00EF798E">
        <w:t xml:space="preserve"> J, Najafi E. A deep </w:t>
      </w:r>
      <w:proofErr w:type="gramStart"/>
      <w:r w:rsidRPr="00EF798E">
        <w:t>learning based</w:t>
      </w:r>
      <w:proofErr w:type="gramEnd"/>
      <w:r w:rsidRPr="00EF798E">
        <w:t xml:space="preserve"> approach for automated plant disease classification using vision transformer. Scientific Reports 2022, </w:t>
      </w:r>
      <w:r w:rsidRPr="00EF798E">
        <w:rPr>
          <w:b/>
        </w:rPr>
        <w:t>12</w:t>
      </w:r>
      <w:r w:rsidRPr="00EF798E">
        <w:t>(1)</w:t>
      </w:r>
      <w:r w:rsidRPr="00EF798E">
        <w:rPr>
          <w:b/>
        </w:rPr>
        <w:t>:</w:t>
      </w:r>
      <w:r w:rsidRPr="00EF798E">
        <w:t xml:space="preserve"> 1-10.</w:t>
      </w:r>
      <w:bookmarkEnd w:id="34"/>
    </w:p>
    <w:p w14:paraId="095DD42A" w14:textId="77777777" w:rsidR="00EF798E" w:rsidRPr="00EF798E" w:rsidRDefault="00EF798E" w:rsidP="00EF798E">
      <w:pPr>
        <w:pStyle w:val="EndNoteBibliography"/>
        <w:ind w:left="720" w:hanging="720"/>
      </w:pPr>
      <w:bookmarkStart w:id="35" w:name="_ENREF_29"/>
      <w:r w:rsidRPr="00EF798E">
        <w:t>29.</w:t>
      </w:r>
      <w:r w:rsidRPr="00EF798E">
        <w:tab/>
        <w:t xml:space="preserve">Feng W, Zhang X, Song Q, Sun G. The Incoherence of Deep Isotropic Neural Networks Increases Their Performance in Image Classification. Electronics 2022, </w:t>
      </w:r>
      <w:r w:rsidRPr="00EF798E">
        <w:rPr>
          <w:b/>
        </w:rPr>
        <w:t>11</w:t>
      </w:r>
      <w:r w:rsidRPr="00EF798E">
        <w:t>(21)</w:t>
      </w:r>
      <w:r w:rsidRPr="00EF798E">
        <w:rPr>
          <w:b/>
        </w:rPr>
        <w:t>:</w:t>
      </w:r>
      <w:r w:rsidRPr="00EF798E">
        <w:t xml:space="preserve"> 3603.</w:t>
      </w:r>
      <w:bookmarkEnd w:id="35"/>
    </w:p>
    <w:p w14:paraId="1E744C8B" w14:textId="77777777" w:rsidR="00EF798E" w:rsidRPr="00EF798E" w:rsidRDefault="00EF798E" w:rsidP="00EF798E">
      <w:pPr>
        <w:pStyle w:val="EndNoteBibliography"/>
        <w:ind w:left="720" w:hanging="720"/>
      </w:pPr>
      <w:bookmarkStart w:id="36" w:name="_ENREF_30"/>
      <w:r w:rsidRPr="00EF798E">
        <w:t>30.</w:t>
      </w:r>
      <w:r w:rsidRPr="00EF798E">
        <w:tab/>
      </w:r>
      <w:proofErr w:type="spellStart"/>
      <w:r w:rsidRPr="00EF798E">
        <w:t>Cubuk</w:t>
      </w:r>
      <w:proofErr w:type="spellEnd"/>
      <w:r w:rsidRPr="00EF798E">
        <w:t xml:space="preserve"> ED, </w:t>
      </w:r>
      <w:proofErr w:type="spellStart"/>
      <w:r w:rsidRPr="00EF798E">
        <w:t>Zoph</w:t>
      </w:r>
      <w:proofErr w:type="spellEnd"/>
      <w:r w:rsidRPr="00EF798E">
        <w:t xml:space="preserve"> B, </w:t>
      </w:r>
      <w:proofErr w:type="spellStart"/>
      <w:r w:rsidRPr="00EF798E">
        <w:t>Shlens</w:t>
      </w:r>
      <w:proofErr w:type="spellEnd"/>
      <w:r w:rsidRPr="00EF798E">
        <w:t xml:space="preserve"> J, Le QV. </w:t>
      </w:r>
      <w:proofErr w:type="spellStart"/>
      <w:r w:rsidRPr="00EF798E">
        <w:t>Randaugment</w:t>
      </w:r>
      <w:proofErr w:type="spellEnd"/>
      <w:r w:rsidRPr="00EF798E">
        <w:t>: Practical automated data augmentation with a reduced search space.  Proceedings of the IEEE/CVF conference on computer vision and pattern recognition workshops; 2020; 2020. p. 702-703.</w:t>
      </w:r>
      <w:bookmarkEnd w:id="36"/>
    </w:p>
    <w:p w14:paraId="6ACA2E22" w14:textId="77777777" w:rsidR="00EF798E" w:rsidRPr="00EF798E" w:rsidRDefault="00EF798E" w:rsidP="00EF798E">
      <w:pPr>
        <w:pStyle w:val="EndNoteBibliography"/>
        <w:ind w:left="720" w:hanging="720"/>
      </w:pPr>
      <w:bookmarkStart w:id="37" w:name="_ENREF_31"/>
      <w:r w:rsidRPr="00EF798E">
        <w:t>31.</w:t>
      </w:r>
      <w:r w:rsidRPr="00EF798E">
        <w:tab/>
      </w:r>
      <w:proofErr w:type="spellStart"/>
      <w:r w:rsidRPr="00EF798E">
        <w:t>Loshchilov</w:t>
      </w:r>
      <w:proofErr w:type="spellEnd"/>
      <w:r w:rsidRPr="00EF798E">
        <w:t xml:space="preserve"> I, </w:t>
      </w:r>
      <w:proofErr w:type="spellStart"/>
      <w:r w:rsidRPr="00EF798E">
        <w:t>Hutter</w:t>
      </w:r>
      <w:proofErr w:type="spellEnd"/>
      <w:r w:rsidRPr="00EF798E">
        <w:t xml:space="preserve"> F. Decoupled weight decay regularization. </w:t>
      </w:r>
      <w:proofErr w:type="spellStart"/>
      <w:r w:rsidRPr="00EF798E">
        <w:t>arXiv</w:t>
      </w:r>
      <w:proofErr w:type="spellEnd"/>
      <w:r w:rsidRPr="00EF798E">
        <w:t xml:space="preserve"> preprint arXiv:171105101 2017.</w:t>
      </w:r>
      <w:bookmarkEnd w:id="37"/>
    </w:p>
    <w:p w14:paraId="7B34A81B" w14:textId="77777777" w:rsidR="00EF798E" w:rsidRPr="00EF798E" w:rsidRDefault="00EF798E" w:rsidP="00EF798E">
      <w:pPr>
        <w:pStyle w:val="EndNoteBibliography"/>
        <w:ind w:left="720" w:hanging="720"/>
      </w:pPr>
      <w:bookmarkStart w:id="38" w:name="_ENREF_32"/>
      <w:r w:rsidRPr="00EF798E">
        <w:t>32.</w:t>
      </w:r>
      <w:r w:rsidRPr="00EF798E">
        <w:tab/>
      </w:r>
      <w:proofErr w:type="spellStart"/>
      <w:r w:rsidRPr="00EF798E">
        <w:t>Trockman</w:t>
      </w:r>
      <w:proofErr w:type="spellEnd"/>
      <w:r w:rsidRPr="00EF798E">
        <w:t xml:space="preserve"> A, Kolter JZ. Patches are all you need? </w:t>
      </w:r>
      <w:proofErr w:type="spellStart"/>
      <w:r w:rsidRPr="00EF798E">
        <w:t>arXiv</w:t>
      </w:r>
      <w:proofErr w:type="spellEnd"/>
      <w:r w:rsidRPr="00EF798E">
        <w:t xml:space="preserve"> preprint arXiv:220109792 2022.</w:t>
      </w:r>
      <w:bookmarkEnd w:id="38"/>
    </w:p>
    <w:p w14:paraId="6BBFD056" w14:textId="77777777" w:rsidR="00EF798E" w:rsidRPr="00EF798E" w:rsidRDefault="00EF798E" w:rsidP="00EF798E">
      <w:pPr>
        <w:pStyle w:val="EndNoteBibliography"/>
        <w:ind w:left="720" w:hanging="720"/>
      </w:pPr>
      <w:bookmarkStart w:id="39" w:name="_ENREF_33"/>
      <w:r w:rsidRPr="00EF798E">
        <w:lastRenderedPageBreak/>
        <w:t>33.</w:t>
      </w:r>
      <w:r w:rsidRPr="00EF798E">
        <w:tab/>
      </w:r>
      <w:proofErr w:type="spellStart"/>
      <w:r w:rsidRPr="00EF798E">
        <w:t>Simonyan</w:t>
      </w:r>
      <w:proofErr w:type="spellEnd"/>
      <w:r w:rsidRPr="00EF798E">
        <w:t xml:space="preserve"> K, Zisserman A. Very deep convolutional networks for large-scale image recognition. </w:t>
      </w:r>
      <w:proofErr w:type="spellStart"/>
      <w:r w:rsidRPr="00EF798E">
        <w:t>arXiv</w:t>
      </w:r>
      <w:proofErr w:type="spellEnd"/>
      <w:r w:rsidRPr="00EF798E">
        <w:t xml:space="preserve"> preprint arXiv:14091556 2014.</w:t>
      </w:r>
      <w:bookmarkEnd w:id="39"/>
    </w:p>
    <w:p w14:paraId="4CEF5EF3" w14:textId="77777777" w:rsidR="00EF798E" w:rsidRPr="00EF798E" w:rsidRDefault="00EF798E" w:rsidP="00EF798E">
      <w:pPr>
        <w:pStyle w:val="EndNoteBibliography"/>
        <w:ind w:left="720" w:hanging="720"/>
      </w:pPr>
      <w:bookmarkStart w:id="40" w:name="_ENREF_34"/>
      <w:r w:rsidRPr="00EF798E">
        <w:t>34.</w:t>
      </w:r>
      <w:r w:rsidRPr="00EF798E">
        <w:tab/>
        <w:t>He K, Zhang X, Ren S, Sun J. Deep residual learning for image recognition.  Proceedings of the IEEE conference on computer vision and pattern recognition; 2016; 2016. p. 770-778.</w:t>
      </w:r>
      <w:bookmarkEnd w:id="40"/>
    </w:p>
    <w:p w14:paraId="1CF05145" w14:textId="77777777" w:rsidR="00EF798E" w:rsidRPr="00EF798E" w:rsidRDefault="00EF798E" w:rsidP="00EF798E">
      <w:pPr>
        <w:pStyle w:val="EndNoteBibliography"/>
        <w:ind w:left="720" w:hanging="720"/>
      </w:pPr>
      <w:bookmarkStart w:id="41" w:name="_ENREF_35"/>
      <w:r w:rsidRPr="00EF798E">
        <w:t>35.</w:t>
      </w:r>
      <w:r w:rsidRPr="00EF798E">
        <w:tab/>
        <w:t xml:space="preserve">Huang G, Liu Z, Van Der </w:t>
      </w:r>
      <w:proofErr w:type="spellStart"/>
      <w:r w:rsidRPr="00EF798E">
        <w:t>Maaten</w:t>
      </w:r>
      <w:proofErr w:type="spellEnd"/>
      <w:r w:rsidRPr="00EF798E">
        <w:t xml:space="preserve"> L, Weinberger KQ. Densely connected convolutional networks.  Proceedings of the IEEE conference on computer vision and pattern recognition; 2017; 2017. p. 4700-4708.</w:t>
      </w:r>
      <w:bookmarkEnd w:id="41"/>
    </w:p>
    <w:p w14:paraId="6A9DFB2F" w14:textId="77777777" w:rsidR="00EF798E" w:rsidRPr="00EF798E" w:rsidRDefault="00EF798E" w:rsidP="00EF798E">
      <w:pPr>
        <w:pStyle w:val="EndNoteBibliography"/>
        <w:ind w:left="720" w:hanging="720"/>
      </w:pPr>
      <w:bookmarkStart w:id="42" w:name="_ENREF_36"/>
      <w:r w:rsidRPr="00EF798E">
        <w:t>36.</w:t>
      </w:r>
      <w:r w:rsidRPr="00EF798E">
        <w:tab/>
      </w:r>
      <w:proofErr w:type="spellStart"/>
      <w:r w:rsidRPr="00EF798E">
        <w:t>Szegedy</w:t>
      </w:r>
      <w:proofErr w:type="spellEnd"/>
      <w:r w:rsidRPr="00EF798E">
        <w:t xml:space="preserve"> C, </w:t>
      </w:r>
      <w:proofErr w:type="spellStart"/>
      <w:r w:rsidRPr="00EF798E">
        <w:t>Ioffe</w:t>
      </w:r>
      <w:proofErr w:type="spellEnd"/>
      <w:r w:rsidRPr="00EF798E">
        <w:t xml:space="preserve"> S, </w:t>
      </w:r>
      <w:proofErr w:type="spellStart"/>
      <w:r w:rsidRPr="00EF798E">
        <w:t>Vanhoucke</w:t>
      </w:r>
      <w:proofErr w:type="spellEnd"/>
      <w:r w:rsidRPr="00EF798E">
        <w:t xml:space="preserve"> V, Alemi A. Inception-v4, inception-</w:t>
      </w:r>
      <w:proofErr w:type="spellStart"/>
      <w:r w:rsidRPr="00EF798E">
        <w:t>resnet</w:t>
      </w:r>
      <w:proofErr w:type="spellEnd"/>
      <w:r w:rsidRPr="00EF798E">
        <w:t xml:space="preserve"> and the impact of residual connections on learning.  Proceedings of the AAAI conference on artificial intelligence; 2017; 2017.</w:t>
      </w:r>
      <w:bookmarkEnd w:id="42"/>
    </w:p>
    <w:p w14:paraId="066C1DB6" w14:textId="77777777" w:rsidR="00EF798E" w:rsidRPr="00EF798E" w:rsidRDefault="00EF798E" w:rsidP="00EF798E">
      <w:pPr>
        <w:pStyle w:val="EndNoteBibliography"/>
        <w:ind w:left="720" w:hanging="720"/>
      </w:pPr>
      <w:bookmarkStart w:id="43" w:name="_ENREF_37"/>
      <w:r w:rsidRPr="00EF798E">
        <w:t>37.</w:t>
      </w:r>
      <w:r w:rsidRPr="00EF798E">
        <w:tab/>
        <w:t xml:space="preserve">Tan M, Le Q. </w:t>
      </w:r>
      <w:proofErr w:type="spellStart"/>
      <w:r w:rsidRPr="00EF798E">
        <w:t>Efficientnet</w:t>
      </w:r>
      <w:proofErr w:type="spellEnd"/>
      <w:r w:rsidRPr="00EF798E">
        <w:t>: Rethinking model scaling for convolutional neural networks.  International conference on machine learning; 2019: PMLR; 2019. p. 6105-6114.</w:t>
      </w:r>
      <w:bookmarkEnd w:id="43"/>
    </w:p>
    <w:p w14:paraId="5F1FC032" w14:textId="77777777" w:rsidR="00EF798E" w:rsidRPr="00EF798E" w:rsidRDefault="00EF798E" w:rsidP="00EF798E">
      <w:pPr>
        <w:pStyle w:val="EndNoteBibliography"/>
        <w:ind w:left="720" w:hanging="720"/>
      </w:pPr>
      <w:bookmarkStart w:id="44" w:name="_ENREF_38"/>
      <w:r w:rsidRPr="00EF798E">
        <w:t>38.</w:t>
      </w:r>
      <w:r w:rsidRPr="00EF798E">
        <w:tab/>
        <w:t>Tan M, Le Q. Efficientnetv2: Smaller models and faster training.  International conference on machine learning; 2021: PMLR; 2021. p. 10096-10106.</w:t>
      </w:r>
      <w:bookmarkEnd w:id="44"/>
    </w:p>
    <w:p w14:paraId="574E4E9D" w14:textId="77777777" w:rsidR="00EF798E" w:rsidRPr="00EF798E" w:rsidRDefault="00EF798E" w:rsidP="00EF798E">
      <w:pPr>
        <w:pStyle w:val="EndNoteBibliography"/>
        <w:ind w:left="720" w:hanging="720"/>
      </w:pPr>
      <w:bookmarkStart w:id="45" w:name="_ENREF_39"/>
      <w:r w:rsidRPr="00EF798E">
        <w:t>39.</w:t>
      </w:r>
      <w:r w:rsidRPr="00EF798E">
        <w:tab/>
        <w:t xml:space="preserve">Ai Y, Sun C, Tie J, Cai X. Research on recognition model of crop diseases and insect pests based on deep learning in harsh environments. IEEE Access 2020, </w:t>
      </w:r>
      <w:r w:rsidRPr="00EF798E">
        <w:rPr>
          <w:b/>
        </w:rPr>
        <w:t>8:</w:t>
      </w:r>
      <w:r w:rsidRPr="00EF798E">
        <w:t xml:space="preserve"> 171686-171693.</w:t>
      </w:r>
      <w:bookmarkEnd w:id="45"/>
    </w:p>
    <w:p w14:paraId="2E468FA6" w14:textId="77777777" w:rsidR="00EF798E" w:rsidRPr="00EF798E" w:rsidRDefault="00EF798E" w:rsidP="00EF798E">
      <w:pPr>
        <w:pStyle w:val="EndNoteBibliography"/>
        <w:ind w:left="720" w:hanging="720"/>
      </w:pPr>
      <w:bookmarkStart w:id="46" w:name="_ENREF_40"/>
      <w:r w:rsidRPr="00EF798E">
        <w:t>40.</w:t>
      </w:r>
      <w:r w:rsidRPr="00EF798E">
        <w:tab/>
        <w:t>Bian E, Yu C, Wang Y. Research on Wood Strip Classification Method Based on Deep Learning.  2022 IEEE 4th International Conference on Civil Aviation Safety and Information Technology (ICCASIT); 2022: IEEE; 2022. p. 955-958.</w:t>
      </w:r>
      <w:bookmarkEnd w:id="46"/>
    </w:p>
    <w:p w14:paraId="1D3432D9" w14:textId="77777777" w:rsidR="00EF798E" w:rsidRPr="00EF798E" w:rsidRDefault="00EF798E" w:rsidP="00EF798E">
      <w:pPr>
        <w:pStyle w:val="EndNoteBibliography"/>
        <w:ind w:left="720" w:hanging="720"/>
      </w:pPr>
      <w:bookmarkStart w:id="47" w:name="_ENREF_41"/>
      <w:r w:rsidRPr="00EF798E">
        <w:t>41.</w:t>
      </w:r>
      <w:r w:rsidRPr="00EF798E">
        <w:tab/>
      </w:r>
      <w:proofErr w:type="spellStart"/>
      <w:r w:rsidRPr="00EF798E">
        <w:t>Touvron</w:t>
      </w:r>
      <w:proofErr w:type="spellEnd"/>
      <w:r w:rsidRPr="00EF798E">
        <w:t xml:space="preserve"> H, Cord M, El-</w:t>
      </w:r>
      <w:proofErr w:type="spellStart"/>
      <w:r w:rsidRPr="00EF798E">
        <w:t>Nouby</w:t>
      </w:r>
      <w:proofErr w:type="spellEnd"/>
      <w:r w:rsidRPr="00EF798E">
        <w:t xml:space="preserve"> A, Bojanowski P, </w:t>
      </w:r>
      <w:proofErr w:type="spellStart"/>
      <w:r w:rsidRPr="00EF798E">
        <w:t>Joulin</w:t>
      </w:r>
      <w:proofErr w:type="spellEnd"/>
      <w:r w:rsidRPr="00EF798E">
        <w:t xml:space="preserve"> A, </w:t>
      </w:r>
      <w:proofErr w:type="spellStart"/>
      <w:r w:rsidRPr="00EF798E">
        <w:t>Synnaeve</w:t>
      </w:r>
      <w:proofErr w:type="spellEnd"/>
      <w:r w:rsidRPr="00EF798E">
        <w:t xml:space="preserve"> G, </w:t>
      </w:r>
      <w:proofErr w:type="spellStart"/>
      <w:r w:rsidRPr="00EF798E">
        <w:t>Jégou</w:t>
      </w:r>
      <w:proofErr w:type="spellEnd"/>
      <w:r w:rsidRPr="00EF798E">
        <w:t xml:space="preserve"> H. Augmenting convolutional networks with attention-based aggregation. </w:t>
      </w:r>
      <w:proofErr w:type="spellStart"/>
      <w:r w:rsidRPr="00EF798E">
        <w:t>arXiv</w:t>
      </w:r>
      <w:proofErr w:type="spellEnd"/>
      <w:r w:rsidRPr="00EF798E">
        <w:t xml:space="preserve"> preprint arXiv:211213692 2021.</w:t>
      </w:r>
      <w:bookmarkEnd w:id="47"/>
    </w:p>
    <w:p w14:paraId="083CA99F" w14:textId="77777777" w:rsidR="00EF798E" w:rsidRPr="00EF798E" w:rsidRDefault="00EF798E" w:rsidP="00EF798E">
      <w:pPr>
        <w:pStyle w:val="EndNoteBibliography"/>
        <w:ind w:left="720" w:hanging="720"/>
      </w:pPr>
      <w:bookmarkStart w:id="48" w:name="_ENREF_42"/>
      <w:r w:rsidRPr="00EF798E">
        <w:t>42.</w:t>
      </w:r>
      <w:r w:rsidRPr="00EF798E">
        <w:tab/>
      </w:r>
      <w:proofErr w:type="spellStart"/>
      <w:r w:rsidRPr="00EF798E">
        <w:t>Touvron</w:t>
      </w:r>
      <w:proofErr w:type="spellEnd"/>
      <w:r w:rsidRPr="00EF798E">
        <w:t xml:space="preserve"> H, Bojanowski P, Caron M, Cord M, El-</w:t>
      </w:r>
      <w:proofErr w:type="spellStart"/>
      <w:r w:rsidRPr="00EF798E">
        <w:t>Nouby</w:t>
      </w:r>
      <w:proofErr w:type="spellEnd"/>
      <w:r w:rsidRPr="00EF798E">
        <w:t xml:space="preserve"> A, Grave E, </w:t>
      </w:r>
      <w:proofErr w:type="spellStart"/>
      <w:r w:rsidRPr="00EF798E">
        <w:t>Izacard</w:t>
      </w:r>
      <w:proofErr w:type="spellEnd"/>
      <w:r w:rsidRPr="00EF798E">
        <w:t xml:space="preserve"> G, </w:t>
      </w:r>
      <w:proofErr w:type="spellStart"/>
      <w:r w:rsidRPr="00EF798E">
        <w:t>Joulin</w:t>
      </w:r>
      <w:proofErr w:type="spellEnd"/>
      <w:r w:rsidRPr="00EF798E">
        <w:t xml:space="preserve"> A, </w:t>
      </w:r>
      <w:proofErr w:type="spellStart"/>
      <w:r w:rsidRPr="00EF798E">
        <w:t>Synnaeve</w:t>
      </w:r>
      <w:proofErr w:type="spellEnd"/>
      <w:r w:rsidRPr="00EF798E">
        <w:t xml:space="preserve"> G, Verbeek J. </w:t>
      </w:r>
      <w:proofErr w:type="spellStart"/>
      <w:r w:rsidRPr="00EF798E">
        <w:t>Resmlp</w:t>
      </w:r>
      <w:proofErr w:type="spellEnd"/>
      <w:r w:rsidRPr="00EF798E">
        <w:t>: Feedforward networks for image classification with data-efficient training. IEEE Transactions on Pattern Analysis and Machine Intelligence 2022.</w:t>
      </w:r>
      <w:bookmarkEnd w:id="48"/>
    </w:p>
    <w:p w14:paraId="16978617" w14:textId="77777777" w:rsidR="00EF798E" w:rsidRPr="00EF798E" w:rsidRDefault="00EF798E" w:rsidP="00EF798E">
      <w:pPr>
        <w:pStyle w:val="EndNoteBibliography"/>
        <w:ind w:left="720" w:hanging="720"/>
      </w:pPr>
      <w:bookmarkStart w:id="49" w:name="_ENREF_43"/>
      <w:r w:rsidRPr="00EF798E">
        <w:t>43.</w:t>
      </w:r>
      <w:r w:rsidRPr="00EF798E">
        <w:tab/>
        <w:t xml:space="preserve">Dai Z, Liu H, Le QV, Tan M. </w:t>
      </w:r>
      <w:proofErr w:type="spellStart"/>
      <w:r w:rsidRPr="00EF798E">
        <w:t>Coatnet</w:t>
      </w:r>
      <w:proofErr w:type="spellEnd"/>
      <w:r w:rsidRPr="00EF798E">
        <w:t xml:space="preserve">: Marrying convolution and attention for all data sizes. Advances in Neural Information Processing Systems 2021, </w:t>
      </w:r>
      <w:r w:rsidRPr="00EF798E">
        <w:rPr>
          <w:b/>
        </w:rPr>
        <w:t>34:</w:t>
      </w:r>
      <w:r w:rsidRPr="00EF798E">
        <w:t xml:space="preserve"> 3965-3977.</w:t>
      </w:r>
      <w:bookmarkEnd w:id="49"/>
    </w:p>
    <w:p w14:paraId="6D0C25EA" w14:textId="77777777" w:rsidR="00EF798E" w:rsidRPr="00EF798E" w:rsidRDefault="00EF798E" w:rsidP="00EF798E">
      <w:pPr>
        <w:pStyle w:val="EndNoteBibliography"/>
        <w:ind w:left="720" w:hanging="720"/>
      </w:pPr>
      <w:bookmarkStart w:id="50" w:name="_ENREF_44"/>
      <w:r w:rsidRPr="00EF798E">
        <w:t>44.</w:t>
      </w:r>
      <w:r w:rsidRPr="00EF798E">
        <w:tab/>
        <w:t xml:space="preserve">Guo M-H, Lu C-Z, Liu Z-N, Cheng M-M, Hu S-M. Visual attention network. </w:t>
      </w:r>
      <w:proofErr w:type="spellStart"/>
      <w:r w:rsidRPr="00EF798E">
        <w:t>arXiv</w:t>
      </w:r>
      <w:proofErr w:type="spellEnd"/>
      <w:r w:rsidRPr="00EF798E">
        <w:t xml:space="preserve"> preprint arXiv:220209741 2022.</w:t>
      </w:r>
      <w:bookmarkEnd w:id="50"/>
    </w:p>
    <w:p w14:paraId="21F4B750" w14:textId="77777777" w:rsidR="00EF798E" w:rsidRPr="00EF798E" w:rsidRDefault="00EF798E" w:rsidP="00EF798E">
      <w:pPr>
        <w:pStyle w:val="EndNoteBibliography"/>
        <w:ind w:left="720" w:hanging="720"/>
      </w:pPr>
      <w:bookmarkStart w:id="51" w:name="_ENREF_45"/>
      <w:r w:rsidRPr="00EF798E">
        <w:t>45.</w:t>
      </w:r>
      <w:r w:rsidRPr="00EF798E">
        <w:tab/>
        <w:t xml:space="preserve">Howard AG, Zhu M, Chen B, </w:t>
      </w:r>
      <w:proofErr w:type="spellStart"/>
      <w:r w:rsidRPr="00EF798E">
        <w:t>Kalenichenko</w:t>
      </w:r>
      <w:proofErr w:type="spellEnd"/>
      <w:r w:rsidRPr="00EF798E">
        <w:t xml:space="preserve"> D, Wang W, </w:t>
      </w:r>
      <w:proofErr w:type="spellStart"/>
      <w:r w:rsidRPr="00EF798E">
        <w:t>Weyand</w:t>
      </w:r>
      <w:proofErr w:type="spellEnd"/>
      <w:r w:rsidRPr="00EF798E">
        <w:t xml:space="preserve"> T, </w:t>
      </w:r>
      <w:proofErr w:type="spellStart"/>
      <w:r w:rsidRPr="00EF798E">
        <w:t>Andreetto</w:t>
      </w:r>
      <w:proofErr w:type="spellEnd"/>
      <w:r w:rsidRPr="00EF798E">
        <w:t xml:space="preserve"> M, Adam H. </w:t>
      </w:r>
      <w:proofErr w:type="spellStart"/>
      <w:r w:rsidRPr="00EF798E">
        <w:t>Mobilenets</w:t>
      </w:r>
      <w:proofErr w:type="spellEnd"/>
      <w:r w:rsidRPr="00EF798E">
        <w:t xml:space="preserve">: Efficient convolutional neural networks for mobile vision applications. </w:t>
      </w:r>
      <w:proofErr w:type="spellStart"/>
      <w:r w:rsidRPr="00EF798E">
        <w:t>arXiv</w:t>
      </w:r>
      <w:proofErr w:type="spellEnd"/>
      <w:r w:rsidRPr="00EF798E">
        <w:t xml:space="preserve"> preprint arXiv:170404861 2017.</w:t>
      </w:r>
      <w:bookmarkEnd w:id="51"/>
    </w:p>
    <w:p w14:paraId="18515AB4" w14:textId="77777777" w:rsidR="00EF798E" w:rsidRPr="00EF798E" w:rsidRDefault="00EF798E" w:rsidP="00EF798E">
      <w:pPr>
        <w:pStyle w:val="EndNoteBibliography"/>
        <w:ind w:left="720" w:hanging="720"/>
      </w:pPr>
      <w:bookmarkStart w:id="52" w:name="_ENREF_46"/>
      <w:r w:rsidRPr="00EF798E">
        <w:t>46.</w:t>
      </w:r>
      <w:r w:rsidRPr="00EF798E">
        <w:tab/>
      </w:r>
      <w:proofErr w:type="spellStart"/>
      <w:r w:rsidRPr="00EF798E">
        <w:t>Szegedy</w:t>
      </w:r>
      <w:proofErr w:type="spellEnd"/>
      <w:r w:rsidRPr="00EF798E">
        <w:t xml:space="preserve"> C, </w:t>
      </w:r>
      <w:proofErr w:type="spellStart"/>
      <w:r w:rsidRPr="00EF798E">
        <w:t>Vanhoucke</w:t>
      </w:r>
      <w:proofErr w:type="spellEnd"/>
      <w:r w:rsidRPr="00EF798E">
        <w:t xml:space="preserve"> V, </w:t>
      </w:r>
      <w:proofErr w:type="spellStart"/>
      <w:r w:rsidRPr="00EF798E">
        <w:t>Ioffe</w:t>
      </w:r>
      <w:proofErr w:type="spellEnd"/>
      <w:r w:rsidRPr="00EF798E">
        <w:t xml:space="preserve"> S, </w:t>
      </w:r>
      <w:proofErr w:type="spellStart"/>
      <w:r w:rsidRPr="00EF798E">
        <w:t>Shlens</w:t>
      </w:r>
      <w:proofErr w:type="spellEnd"/>
      <w:r w:rsidRPr="00EF798E">
        <w:t xml:space="preserve"> J, </w:t>
      </w:r>
      <w:proofErr w:type="spellStart"/>
      <w:r w:rsidRPr="00EF798E">
        <w:t>Wojna</w:t>
      </w:r>
      <w:proofErr w:type="spellEnd"/>
      <w:r w:rsidRPr="00EF798E">
        <w:t xml:space="preserve"> Z. Rethinking the inception architecture for computer vision.  Proceedings of the IEEE conference on computer vision and pattern recognition; 2016; 2016. p. 2818-2826.</w:t>
      </w:r>
      <w:bookmarkEnd w:id="52"/>
    </w:p>
    <w:p w14:paraId="29EFB6A2" w14:textId="77777777" w:rsidR="00EF798E" w:rsidRPr="00EF798E" w:rsidRDefault="00EF798E" w:rsidP="00EF798E">
      <w:pPr>
        <w:pStyle w:val="EndNoteBibliography"/>
        <w:ind w:left="720" w:hanging="720"/>
      </w:pPr>
      <w:bookmarkStart w:id="53" w:name="_ENREF_47"/>
      <w:r w:rsidRPr="00EF798E">
        <w:t>47.</w:t>
      </w:r>
      <w:r w:rsidRPr="00EF798E">
        <w:tab/>
        <w:t xml:space="preserve">Vora K, </w:t>
      </w:r>
      <w:proofErr w:type="spellStart"/>
      <w:r w:rsidRPr="00EF798E">
        <w:t>Padalia</w:t>
      </w:r>
      <w:proofErr w:type="spellEnd"/>
      <w:r w:rsidRPr="00EF798E">
        <w:t xml:space="preserve"> D. An Ensemble of Convolutional Neural Networks to Detect Foliar Diseases in Apple Plants. </w:t>
      </w:r>
      <w:proofErr w:type="spellStart"/>
      <w:r w:rsidRPr="00EF798E">
        <w:t>arXiv</w:t>
      </w:r>
      <w:proofErr w:type="spellEnd"/>
      <w:r w:rsidRPr="00EF798E">
        <w:t xml:space="preserve"> preprint arXiv:221000298 2022.</w:t>
      </w:r>
      <w:bookmarkEnd w:id="53"/>
    </w:p>
    <w:p w14:paraId="4CDDBF29" w14:textId="0411622B" w:rsidR="00130D6E" w:rsidRDefault="0041008E" w:rsidP="0041008E">
      <w:pPr>
        <w:pStyle w:val="MDPI71References"/>
        <w:numPr>
          <w:ilvl w:val="0"/>
          <w:numId w:val="0"/>
        </w:numPr>
        <w:ind w:left="425"/>
      </w:pPr>
      <w:r>
        <w:fldChar w:fldCharType="end"/>
      </w:r>
    </w:p>
    <w:sectPr w:rsidR="00130D6E" w:rsidSect="00683584">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enfeng Feng" w:date="2023-05-19T09:03:00Z" w:initials="WF">
    <w:p w14:paraId="11FC82C3" w14:textId="77777777" w:rsidR="005002E2" w:rsidRDefault="005002E2" w:rsidP="00C85025">
      <w:pPr>
        <w:pStyle w:val="af0"/>
      </w:pPr>
      <w:r>
        <w:rPr>
          <w:rStyle w:val="af"/>
        </w:rPr>
        <w:annotationRef/>
      </w:r>
      <w:r>
        <w:t>Which utilized the technique in the field of complex networks, and proposed a lightweight isotropic convolutional neural network architecture.</w:t>
      </w:r>
    </w:p>
    <w:p w14:paraId="1F31245F" w14:textId="77777777" w:rsidR="005002E2" w:rsidRDefault="005002E2" w:rsidP="00C85025">
      <w:pPr>
        <w:pStyle w:val="af0"/>
      </w:pPr>
    </w:p>
    <w:p w14:paraId="3B4D0676" w14:textId="77777777" w:rsidR="005002E2" w:rsidRDefault="005002E2" w:rsidP="00C85025">
      <w:pPr>
        <w:pStyle w:val="af0"/>
      </w:pPr>
      <w:r>
        <w:rPr>
          <w:rFonts w:hint="eastAsia"/>
        </w:rPr>
        <w:t>I</w:t>
      </w:r>
      <w:r>
        <w:t>n the model, images are first divided into sequences of batches, which are then passed into a chain of repeated same blocks.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4D067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4D0676" w16cid:durableId="281F5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FB6CC" w14:textId="77777777" w:rsidR="00CE6317" w:rsidRDefault="00CE6317">
      <w:pPr>
        <w:spacing w:line="240" w:lineRule="auto"/>
      </w:pPr>
      <w:r>
        <w:separator/>
      </w:r>
    </w:p>
  </w:endnote>
  <w:endnote w:type="continuationSeparator" w:id="0">
    <w:p w14:paraId="3EC9D036" w14:textId="77777777" w:rsidR="00CE6317" w:rsidRDefault="00CE63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DACB" w14:textId="77777777" w:rsidR="005002E2" w:rsidRPr="00195391" w:rsidRDefault="005002E2" w:rsidP="005A49A5">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1AF51" w14:textId="77777777" w:rsidR="005002E2" w:rsidRDefault="005002E2" w:rsidP="003C7674">
    <w:pPr>
      <w:pBdr>
        <w:top w:val="single" w:sz="4" w:space="0" w:color="000000"/>
      </w:pBdr>
      <w:tabs>
        <w:tab w:val="right" w:pos="8844"/>
      </w:tabs>
      <w:adjustRightInd w:val="0"/>
      <w:snapToGrid w:val="0"/>
      <w:spacing w:before="480" w:line="100" w:lineRule="exact"/>
      <w:jc w:val="left"/>
      <w:rPr>
        <w:i/>
        <w:sz w:val="16"/>
        <w:szCs w:val="16"/>
      </w:rPr>
    </w:pPr>
  </w:p>
  <w:p w14:paraId="4F4FA133" w14:textId="77777777" w:rsidR="005002E2" w:rsidRPr="00372FCD" w:rsidRDefault="005002E2" w:rsidP="00F74FE8">
    <w:pPr>
      <w:tabs>
        <w:tab w:val="right" w:pos="10466"/>
      </w:tabs>
      <w:adjustRightInd w:val="0"/>
      <w:snapToGrid w:val="0"/>
      <w:spacing w:line="240" w:lineRule="auto"/>
      <w:rPr>
        <w:sz w:val="16"/>
        <w:szCs w:val="16"/>
        <w:lang w:val="fr-CH"/>
      </w:rPr>
    </w:pPr>
    <w:r w:rsidRPr="007B1AE4">
      <w:rPr>
        <w:i/>
        <w:sz w:val="16"/>
        <w:szCs w:val="16"/>
      </w:rPr>
      <w:t>Electronics</w:t>
    </w:r>
    <w:r>
      <w:rPr>
        <w:i/>
        <w:sz w:val="16"/>
        <w:szCs w:val="16"/>
      </w:rPr>
      <w:t xml:space="preserve"> </w:t>
    </w:r>
    <w:r>
      <w:rPr>
        <w:b/>
        <w:bCs/>
        <w:iCs/>
        <w:sz w:val="16"/>
        <w:szCs w:val="16"/>
      </w:rPr>
      <w:t>2022</w:t>
    </w:r>
    <w:r w:rsidRPr="00DD3B93">
      <w:rPr>
        <w:bCs/>
        <w:iCs/>
        <w:sz w:val="16"/>
        <w:szCs w:val="16"/>
      </w:rPr>
      <w:t>,</w:t>
    </w:r>
    <w:r>
      <w:rPr>
        <w:bCs/>
        <w:i/>
        <w:iCs/>
        <w:sz w:val="16"/>
        <w:szCs w:val="16"/>
      </w:rPr>
      <w:t xml:space="preserve"> 11</w:t>
    </w:r>
    <w:r w:rsidRPr="00DD3B93">
      <w:rPr>
        <w:bCs/>
        <w:iCs/>
        <w:sz w:val="16"/>
        <w:szCs w:val="16"/>
      </w:rPr>
      <w:t xml:space="preserve">, </w:t>
    </w:r>
    <w:r>
      <w:rPr>
        <w:bCs/>
        <w:iCs/>
        <w:sz w:val="16"/>
        <w:szCs w:val="16"/>
      </w:rPr>
      <w:t>x. https://doi.org/10.3390/xxxxx</w:t>
    </w:r>
    <w:r w:rsidRPr="00372FCD">
      <w:rPr>
        <w:sz w:val="16"/>
        <w:szCs w:val="16"/>
        <w:lang w:val="fr-CH"/>
      </w:rPr>
      <w:tab/>
    </w:r>
    <w:r w:rsidRPr="00372FCD">
      <w:rPr>
        <w:sz w:val="16"/>
        <w:szCs w:val="16"/>
        <w:lang w:val="fr-CH"/>
      </w:rPr>
      <w:t>www.mdpi.com/journal/</w:t>
    </w:r>
    <w:r w:rsidRPr="007B1AE4">
      <w:rPr>
        <w:sz w:val="16"/>
        <w:szCs w:val="16"/>
      </w:rPr>
      <w:t>electronics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BC4E9" w14:textId="77777777" w:rsidR="00CE6317" w:rsidRDefault="00CE6317">
      <w:pPr>
        <w:spacing w:line="240" w:lineRule="auto"/>
      </w:pPr>
      <w:r>
        <w:separator/>
      </w:r>
    </w:p>
  </w:footnote>
  <w:footnote w:type="continuationSeparator" w:id="0">
    <w:p w14:paraId="0C87D2A3" w14:textId="77777777" w:rsidR="00CE6317" w:rsidRDefault="00CE63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A2304" w14:textId="77777777" w:rsidR="005002E2" w:rsidRDefault="005002E2" w:rsidP="005A49A5">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6607F" w14:textId="7FA70306" w:rsidR="005002E2" w:rsidRDefault="005002E2" w:rsidP="00F74FE8">
    <w:pPr>
      <w:tabs>
        <w:tab w:val="right" w:pos="10466"/>
      </w:tabs>
      <w:adjustRightInd w:val="0"/>
      <w:snapToGrid w:val="0"/>
      <w:spacing w:line="240" w:lineRule="auto"/>
      <w:rPr>
        <w:sz w:val="16"/>
      </w:rPr>
    </w:pPr>
    <w:r>
      <w:rPr>
        <w:i/>
        <w:sz w:val="16"/>
      </w:rPr>
      <w:t xml:space="preserve">Electronics </w:t>
    </w:r>
    <w:r>
      <w:rPr>
        <w:b/>
        <w:sz w:val="16"/>
      </w:rPr>
      <w:t>2022</w:t>
    </w:r>
    <w:r w:rsidRPr="00DD3B93">
      <w:rPr>
        <w:sz w:val="16"/>
      </w:rPr>
      <w:t>,</w:t>
    </w:r>
    <w:r>
      <w:rPr>
        <w:i/>
        <w:sz w:val="16"/>
      </w:rPr>
      <w:t xml:space="preserve"> 11</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B471E6">
      <w:rPr>
        <w:sz w:val="16"/>
      </w:rPr>
      <w:t>21</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B471E6">
      <w:rPr>
        <w:sz w:val="16"/>
      </w:rPr>
      <w:t>25</w:t>
    </w:r>
    <w:r>
      <w:rPr>
        <w:sz w:val="16"/>
      </w:rPr>
      <w:fldChar w:fldCharType="end"/>
    </w:r>
  </w:p>
  <w:p w14:paraId="2C50A8E0" w14:textId="77777777" w:rsidR="005002E2" w:rsidRPr="00A7682B" w:rsidRDefault="005002E2" w:rsidP="003C7674">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5002E2" w:rsidRPr="00F74FE8" w14:paraId="35E8F3AD" w14:textId="77777777" w:rsidTr="00005452">
      <w:trPr>
        <w:trHeight w:val="686"/>
      </w:trPr>
      <w:tc>
        <w:tcPr>
          <w:tcW w:w="3679" w:type="dxa"/>
          <w:shd w:val="clear" w:color="auto" w:fill="auto"/>
          <w:vAlign w:val="center"/>
        </w:tcPr>
        <w:p w14:paraId="4C146D2F" w14:textId="77777777" w:rsidR="005002E2" w:rsidRPr="003935B3" w:rsidRDefault="005002E2" w:rsidP="00F74FE8">
          <w:pPr>
            <w:pStyle w:val="a6"/>
            <w:pBdr>
              <w:bottom w:val="none" w:sz="0" w:space="0" w:color="auto"/>
            </w:pBdr>
            <w:jc w:val="left"/>
            <w:rPr>
              <w:rFonts w:eastAsia="等线"/>
              <w:b/>
              <w:bCs/>
            </w:rPr>
          </w:pPr>
          <w:r w:rsidRPr="003935B3">
            <w:rPr>
              <w:rFonts w:eastAsia="等线"/>
              <w:b/>
              <w:bCs/>
            </w:rPr>
            <w:drawing>
              <wp:inline distT="0" distB="0" distL="0" distR="0" wp14:anchorId="0CDAFAC2" wp14:editId="47D2939B">
                <wp:extent cx="1690370" cy="436245"/>
                <wp:effectExtent l="0" t="0" r="0" b="0"/>
                <wp:docPr id="1" name="Picture 3" descr="C:\Users\home\AppData\Local\Temp\HZ$D.082.3301\electron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01\electronic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0370" cy="436245"/>
                        </a:xfrm>
                        <a:prstGeom prst="rect">
                          <a:avLst/>
                        </a:prstGeom>
                        <a:noFill/>
                        <a:ln>
                          <a:noFill/>
                        </a:ln>
                      </pic:spPr>
                    </pic:pic>
                  </a:graphicData>
                </a:graphic>
              </wp:inline>
            </w:drawing>
          </w:r>
        </w:p>
      </w:tc>
      <w:tc>
        <w:tcPr>
          <w:tcW w:w="4535" w:type="dxa"/>
          <w:shd w:val="clear" w:color="auto" w:fill="auto"/>
          <w:vAlign w:val="center"/>
        </w:tcPr>
        <w:p w14:paraId="46AD93CB" w14:textId="77777777" w:rsidR="005002E2" w:rsidRPr="003935B3" w:rsidRDefault="005002E2" w:rsidP="00F74FE8">
          <w:pPr>
            <w:pStyle w:val="a6"/>
            <w:pBdr>
              <w:bottom w:val="none" w:sz="0" w:space="0" w:color="auto"/>
            </w:pBdr>
            <w:rPr>
              <w:rFonts w:eastAsia="等线"/>
              <w:b/>
              <w:bCs/>
            </w:rPr>
          </w:pPr>
        </w:p>
      </w:tc>
      <w:tc>
        <w:tcPr>
          <w:tcW w:w="2273" w:type="dxa"/>
          <w:shd w:val="clear" w:color="auto" w:fill="auto"/>
          <w:vAlign w:val="center"/>
        </w:tcPr>
        <w:p w14:paraId="0C0BA5EC" w14:textId="77777777" w:rsidR="005002E2" w:rsidRPr="003935B3" w:rsidRDefault="005002E2" w:rsidP="00005452">
          <w:pPr>
            <w:pStyle w:val="a6"/>
            <w:pBdr>
              <w:bottom w:val="none" w:sz="0" w:space="0" w:color="auto"/>
            </w:pBdr>
            <w:jc w:val="right"/>
            <w:rPr>
              <w:rFonts w:eastAsia="等线"/>
              <w:b/>
              <w:bCs/>
            </w:rPr>
          </w:pPr>
          <w:r>
            <w:rPr>
              <w:rFonts w:eastAsia="等线"/>
              <w:b/>
              <w:bCs/>
            </w:rPr>
            <w:drawing>
              <wp:inline distT="0" distB="0" distL="0" distR="0" wp14:anchorId="747584CF" wp14:editId="5B7501CB">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4D8FC61" w14:textId="77777777" w:rsidR="005002E2" w:rsidRPr="00A06009" w:rsidRDefault="005002E2" w:rsidP="003C7674">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B045B"/>
    <w:multiLevelType w:val="hybridMultilevel"/>
    <w:tmpl w:val="5F049524"/>
    <w:lvl w:ilvl="0" w:tplc="4EA8DC6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E25CA1B6"/>
    <w:lvl w:ilvl="0" w:tplc="0FFE045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1A4C1634"/>
    <w:lvl w:ilvl="0" w:tplc="10EA2F8A">
      <w:start w:val="1"/>
      <w:numFmt w:val="decimal"/>
      <w:lvlRestart w:val="0"/>
      <w:pStyle w:val="MDPI71FootNotes"/>
      <w:lvlText w:val="%1."/>
      <w:lvlJc w:val="left"/>
      <w:pPr>
        <w:ind w:left="425" w:hanging="425"/>
      </w:pPr>
      <w:rPr>
        <w:rFonts w:hint="default"/>
        <w:vertAlign w:val="superscrip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F7E7624"/>
    <w:multiLevelType w:val="hybridMultilevel"/>
    <w:tmpl w:val="60DE855E"/>
    <w:lvl w:ilvl="0" w:tplc="1B281300">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3682536">
    <w:abstractNumId w:val="4"/>
  </w:num>
  <w:num w:numId="2" w16cid:durableId="806512034">
    <w:abstractNumId w:val="6"/>
  </w:num>
  <w:num w:numId="3" w16cid:durableId="1693413721">
    <w:abstractNumId w:val="3"/>
  </w:num>
  <w:num w:numId="4" w16cid:durableId="2046247467">
    <w:abstractNumId w:val="5"/>
  </w:num>
  <w:num w:numId="5" w16cid:durableId="1714496836">
    <w:abstractNumId w:val="9"/>
  </w:num>
  <w:num w:numId="6" w16cid:durableId="2031100066">
    <w:abstractNumId w:val="2"/>
  </w:num>
  <w:num w:numId="7" w16cid:durableId="1652710404">
    <w:abstractNumId w:val="9"/>
  </w:num>
  <w:num w:numId="8" w16cid:durableId="1350328207">
    <w:abstractNumId w:val="2"/>
  </w:num>
  <w:num w:numId="9" w16cid:durableId="1267888727">
    <w:abstractNumId w:val="9"/>
  </w:num>
  <w:num w:numId="10" w16cid:durableId="804734059">
    <w:abstractNumId w:val="2"/>
  </w:num>
  <w:num w:numId="11" w16cid:durableId="2686339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2781154">
    <w:abstractNumId w:val="10"/>
  </w:num>
  <w:num w:numId="13" w16cid:durableId="439642294">
    <w:abstractNumId w:val="11"/>
  </w:num>
  <w:num w:numId="14" w16cid:durableId="370807984">
    <w:abstractNumId w:val="9"/>
  </w:num>
  <w:num w:numId="15" w16cid:durableId="2032755252">
    <w:abstractNumId w:val="2"/>
  </w:num>
  <w:num w:numId="16" w16cid:durableId="345444579">
    <w:abstractNumId w:val="1"/>
  </w:num>
  <w:num w:numId="17" w16cid:durableId="671958709">
    <w:abstractNumId w:val="8"/>
  </w:num>
  <w:num w:numId="18" w16cid:durableId="1395083056">
    <w:abstractNumId w:val="0"/>
  </w:num>
  <w:num w:numId="19" w16cid:durableId="433594309">
    <w:abstractNumId w:val="9"/>
  </w:num>
  <w:num w:numId="20" w16cid:durableId="11104102">
    <w:abstractNumId w:val="2"/>
  </w:num>
  <w:num w:numId="21" w16cid:durableId="725182369">
    <w:abstractNumId w:val="1"/>
  </w:num>
  <w:num w:numId="22" w16cid:durableId="2021002597">
    <w:abstractNumId w:val="7"/>
  </w:num>
  <w:num w:numId="23" w16cid:durableId="20780166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nfeng Feng">
    <w15:presenceInfo w15:providerId="Windows Live" w15:userId="acb03e9f9472e41b"/>
  </w15:person>
  <w15:person w15:author="xs">
    <w15:presenceInfo w15:providerId="None" w15:userId="x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2020‘NSFC(Endnote-style)&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0zzwte5rxfs2e05tapddz9x2vp9dxxe2e9&quot;&gt;plant disease detection&lt;record-ids&gt;&lt;item&gt;7&lt;/item&gt;&lt;item&gt;15&lt;/item&gt;&lt;item&gt;19&lt;/item&gt;&lt;item&gt;20&lt;/item&gt;&lt;item&gt;27&lt;/item&gt;&lt;item&gt;28&lt;/item&gt;&lt;item&gt;29&lt;/item&gt;&lt;item&gt;30&lt;/item&gt;&lt;item&gt;32&lt;/item&gt;&lt;item&gt;35&lt;/item&gt;&lt;item&gt;39&lt;/item&gt;&lt;item&gt;40&lt;/item&gt;&lt;item&gt;41&lt;/item&gt;&lt;item&gt;42&lt;/item&gt;&lt;item&gt;43&lt;/item&gt;&lt;item&gt;44&lt;/item&gt;&lt;item&gt;45&lt;/item&gt;&lt;item&gt;47&lt;/item&gt;&lt;item&gt;48&lt;/item&gt;&lt;item&gt;50&lt;/item&gt;&lt;item&gt;92&lt;/item&gt;&lt;item&gt;93&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20&lt;/item&gt;&lt;item&gt;121&lt;/item&gt;&lt;item&gt;122&lt;/item&gt;&lt;item&gt;123&lt;/item&gt;&lt;item&gt;124&lt;/item&gt;&lt;item&gt;125&lt;/item&gt;&lt;item&gt;126&lt;/item&gt;&lt;item&gt;127&lt;/item&gt;&lt;item&gt;128&lt;/item&gt;&lt;item&gt;129&lt;/item&gt;&lt;/record-ids&gt;&lt;/item&gt;&lt;/Libraries&gt;"/>
  </w:docVars>
  <w:rsids>
    <w:rsidRoot w:val="0044652D"/>
    <w:rsid w:val="00001CDE"/>
    <w:rsid w:val="00005452"/>
    <w:rsid w:val="00012E9D"/>
    <w:rsid w:val="00013E9E"/>
    <w:rsid w:val="00015EAC"/>
    <w:rsid w:val="00026042"/>
    <w:rsid w:val="000315D6"/>
    <w:rsid w:val="00034530"/>
    <w:rsid w:val="0004254C"/>
    <w:rsid w:val="00057A40"/>
    <w:rsid w:val="00062644"/>
    <w:rsid w:val="00072BED"/>
    <w:rsid w:val="00073F38"/>
    <w:rsid w:val="000921E8"/>
    <w:rsid w:val="000A23F8"/>
    <w:rsid w:val="000A6A51"/>
    <w:rsid w:val="000B4715"/>
    <w:rsid w:val="000E0787"/>
    <w:rsid w:val="000F2ABA"/>
    <w:rsid w:val="001048E2"/>
    <w:rsid w:val="001073A1"/>
    <w:rsid w:val="00114903"/>
    <w:rsid w:val="00120CBC"/>
    <w:rsid w:val="00120DF4"/>
    <w:rsid w:val="001251A6"/>
    <w:rsid w:val="00130D6E"/>
    <w:rsid w:val="00137179"/>
    <w:rsid w:val="0014708D"/>
    <w:rsid w:val="001545A8"/>
    <w:rsid w:val="001678BF"/>
    <w:rsid w:val="00171043"/>
    <w:rsid w:val="00182924"/>
    <w:rsid w:val="001975DF"/>
    <w:rsid w:val="001A727C"/>
    <w:rsid w:val="001B1978"/>
    <w:rsid w:val="001C1236"/>
    <w:rsid w:val="001C4979"/>
    <w:rsid w:val="001E1F98"/>
    <w:rsid w:val="001E2AEB"/>
    <w:rsid w:val="001E55CA"/>
    <w:rsid w:val="001E6B90"/>
    <w:rsid w:val="001F295D"/>
    <w:rsid w:val="001F4617"/>
    <w:rsid w:val="0020604E"/>
    <w:rsid w:val="00207FAC"/>
    <w:rsid w:val="00215D9F"/>
    <w:rsid w:val="00216F4A"/>
    <w:rsid w:val="002226E3"/>
    <w:rsid w:val="0022598E"/>
    <w:rsid w:val="002375FA"/>
    <w:rsid w:val="002544E1"/>
    <w:rsid w:val="00255DC3"/>
    <w:rsid w:val="0028143A"/>
    <w:rsid w:val="00282749"/>
    <w:rsid w:val="0028429A"/>
    <w:rsid w:val="00293045"/>
    <w:rsid w:val="0029463C"/>
    <w:rsid w:val="00295B33"/>
    <w:rsid w:val="002A4850"/>
    <w:rsid w:val="002B2F42"/>
    <w:rsid w:val="002B4CE3"/>
    <w:rsid w:val="002B5AC7"/>
    <w:rsid w:val="002D04CB"/>
    <w:rsid w:val="002D06AA"/>
    <w:rsid w:val="002D539C"/>
    <w:rsid w:val="002E211E"/>
    <w:rsid w:val="002E44B6"/>
    <w:rsid w:val="002F6319"/>
    <w:rsid w:val="002F7353"/>
    <w:rsid w:val="003014C7"/>
    <w:rsid w:val="00320EFD"/>
    <w:rsid w:val="00322BE8"/>
    <w:rsid w:val="00323255"/>
    <w:rsid w:val="00326141"/>
    <w:rsid w:val="00331BF6"/>
    <w:rsid w:val="00341BB4"/>
    <w:rsid w:val="00342979"/>
    <w:rsid w:val="00342D84"/>
    <w:rsid w:val="003504D8"/>
    <w:rsid w:val="003638AE"/>
    <w:rsid w:val="00375335"/>
    <w:rsid w:val="0039059B"/>
    <w:rsid w:val="003935B3"/>
    <w:rsid w:val="00395301"/>
    <w:rsid w:val="003A4C09"/>
    <w:rsid w:val="003B07DB"/>
    <w:rsid w:val="003C7674"/>
    <w:rsid w:val="003E21B9"/>
    <w:rsid w:val="003F0E3E"/>
    <w:rsid w:val="003F3426"/>
    <w:rsid w:val="003F715A"/>
    <w:rsid w:val="00401D30"/>
    <w:rsid w:val="00403A08"/>
    <w:rsid w:val="00405E76"/>
    <w:rsid w:val="0041008E"/>
    <w:rsid w:val="00412110"/>
    <w:rsid w:val="00413113"/>
    <w:rsid w:val="00416137"/>
    <w:rsid w:val="004165F3"/>
    <w:rsid w:val="004217B5"/>
    <w:rsid w:val="00421BCA"/>
    <w:rsid w:val="00421C08"/>
    <w:rsid w:val="0042559D"/>
    <w:rsid w:val="00436770"/>
    <w:rsid w:val="00440D62"/>
    <w:rsid w:val="00443C4E"/>
    <w:rsid w:val="0044652D"/>
    <w:rsid w:val="0045364C"/>
    <w:rsid w:val="00460114"/>
    <w:rsid w:val="00465599"/>
    <w:rsid w:val="00475B1B"/>
    <w:rsid w:val="00492A6F"/>
    <w:rsid w:val="004957AA"/>
    <w:rsid w:val="004A3074"/>
    <w:rsid w:val="004A4201"/>
    <w:rsid w:val="004B4931"/>
    <w:rsid w:val="004C1182"/>
    <w:rsid w:val="004C4826"/>
    <w:rsid w:val="004C7D14"/>
    <w:rsid w:val="004D5279"/>
    <w:rsid w:val="004D7D3F"/>
    <w:rsid w:val="004E02B7"/>
    <w:rsid w:val="004F6051"/>
    <w:rsid w:val="005002E2"/>
    <w:rsid w:val="00502A5D"/>
    <w:rsid w:val="00507BB7"/>
    <w:rsid w:val="00520825"/>
    <w:rsid w:val="00521B05"/>
    <w:rsid w:val="00534ACB"/>
    <w:rsid w:val="0054654C"/>
    <w:rsid w:val="0055369D"/>
    <w:rsid w:val="00563C52"/>
    <w:rsid w:val="00565269"/>
    <w:rsid w:val="005706CD"/>
    <w:rsid w:val="00570C13"/>
    <w:rsid w:val="00576B2E"/>
    <w:rsid w:val="00580384"/>
    <w:rsid w:val="00584D1B"/>
    <w:rsid w:val="00593D1F"/>
    <w:rsid w:val="005A1BB4"/>
    <w:rsid w:val="005A4642"/>
    <w:rsid w:val="005A49A5"/>
    <w:rsid w:val="005B346F"/>
    <w:rsid w:val="005E2A08"/>
    <w:rsid w:val="005E2AC1"/>
    <w:rsid w:val="005F624C"/>
    <w:rsid w:val="00600248"/>
    <w:rsid w:val="00601DF2"/>
    <w:rsid w:val="00610B59"/>
    <w:rsid w:val="00610B82"/>
    <w:rsid w:val="0062579E"/>
    <w:rsid w:val="006259B1"/>
    <w:rsid w:val="00641261"/>
    <w:rsid w:val="006517A7"/>
    <w:rsid w:val="00670B53"/>
    <w:rsid w:val="006734AF"/>
    <w:rsid w:val="00677A03"/>
    <w:rsid w:val="00682B31"/>
    <w:rsid w:val="00683584"/>
    <w:rsid w:val="0068696D"/>
    <w:rsid w:val="00692393"/>
    <w:rsid w:val="006B0924"/>
    <w:rsid w:val="006C6938"/>
    <w:rsid w:val="006D4267"/>
    <w:rsid w:val="006F2AA5"/>
    <w:rsid w:val="00700995"/>
    <w:rsid w:val="0071097B"/>
    <w:rsid w:val="00712D37"/>
    <w:rsid w:val="0071636F"/>
    <w:rsid w:val="00721E71"/>
    <w:rsid w:val="00736648"/>
    <w:rsid w:val="0074176F"/>
    <w:rsid w:val="007439C0"/>
    <w:rsid w:val="00743FF1"/>
    <w:rsid w:val="007457BF"/>
    <w:rsid w:val="00753636"/>
    <w:rsid w:val="00753649"/>
    <w:rsid w:val="00756E66"/>
    <w:rsid w:val="007744F9"/>
    <w:rsid w:val="007944FD"/>
    <w:rsid w:val="007A2A63"/>
    <w:rsid w:val="007B24FB"/>
    <w:rsid w:val="007C2802"/>
    <w:rsid w:val="007C2F0E"/>
    <w:rsid w:val="007D166C"/>
    <w:rsid w:val="007D7341"/>
    <w:rsid w:val="007E4286"/>
    <w:rsid w:val="007F04AF"/>
    <w:rsid w:val="007F7A48"/>
    <w:rsid w:val="008339AB"/>
    <w:rsid w:val="0083650A"/>
    <w:rsid w:val="0084286C"/>
    <w:rsid w:val="008617EC"/>
    <w:rsid w:val="0086607F"/>
    <w:rsid w:val="00870AFC"/>
    <w:rsid w:val="00874FCC"/>
    <w:rsid w:val="00896115"/>
    <w:rsid w:val="00896776"/>
    <w:rsid w:val="008A3DA5"/>
    <w:rsid w:val="008A61A8"/>
    <w:rsid w:val="008C0E8D"/>
    <w:rsid w:val="008C74FE"/>
    <w:rsid w:val="008C7574"/>
    <w:rsid w:val="008D7DC1"/>
    <w:rsid w:val="008E67C0"/>
    <w:rsid w:val="00901B13"/>
    <w:rsid w:val="009029DF"/>
    <w:rsid w:val="00905263"/>
    <w:rsid w:val="009200BD"/>
    <w:rsid w:val="00921D55"/>
    <w:rsid w:val="00923B11"/>
    <w:rsid w:val="00937E9F"/>
    <w:rsid w:val="0094338C"/>
    <w:rsid w:val="0094614B"/>
    <w:rsid w:val="00946D65"/>
    <w:rsid w:val="009574BF"/>
    <w:rsid w:val="009621D6"/>
    <w:rsid w:val="00967875"/>
    <w:rsid w:val="009873C0"/>
    <w:rsid w:val="00990295"/>
    <w:rsid w:val="00997938"/>
    <w:rsid w:val="009B418E"/>
    <w:rsid w:val="009D291E"/>
    <w:rsid w:val="009D3382"/>
    <w:rsid w:val="009D38B7"/>
    <w:rsid w:val="009D4269"/>
    <w:rsid w:val="009E5697"/>
    <w:rsid w:val="009F090C"/>
    <w:rsid w:val="009F5DC2"/>
    <w:rsid w:val="009F70E6"/>
    <w:rsid w:val="00A06009"/>
    <w:rsid w:val="00A21BBB"/>
    <w:rsid w:val="00A26224"/>
    <w:rsid w:val="00A26B00"/>
    <w:rsid w:val="00A43025"/>
    <w:rsid w:val="00A46226"/>
    <w:rsid w:val="00A54CF0"/>
    <w:rsid w:val="00A64C2B"/>
    <w:rsid w:val="00A84934"/>
    <w:rsid w:val="00A87ACC"/>
    <w:rsid w:val="00AA0CDE"/>
    <w:rsid w:val="00AA6002"/>
    <w:rsid w:val="00AB2C4E"/>
    <w:rsid w:val="00AB4AB1"/>
    <w:rsid w:val="00AB6DDC"/>
    <w:rsid w:val="00AC2169"/>
    <w:rsid w:val="00AD0187"/>
    <w:rsid w:val="00AE61B9"/>
    <w:rsid w:val="00AE726D"/>
    <w:rsid w:val="00AF5D7C"/>
    <w:rsid w:val="00B018FF"/>
    <w:rsid w:val="00B05DC3"/>
    <w:rsid w:val="00B14DB3"/>
    <w:rsid w:val="00B17053"/>
    <w:rsid w:val="00B34725"/>
    <w:rsid w:val="00B448BA"/>
    <w:rsid w:val="00B471E6"/>
    <w:rsid w:val="00B51A50"/>
    <w:rsid w:val="00B52B6B"/>
    <w:rsid w:val="00B6357A"/>
    <w:rsid w:val="00B64BED"/>
    <w:rsid w:val="00B86B0C"/>
    <w:rsid w:val="00B96F3C"/>
    <w:rsid w:val="00B97BE0"/>
    <w:rsid w:val="00BA1C90"/>
    <w:rsid w:val="00BB0967"/>
    <w:rsid w:val="00BC1763"/>
    <w:rsid w:val="00BC5688"/>
    <w:rsid w:val="00BC57D0"/>
    <w:rsid w:val="00BD1ACE"/>
    <w:rsid w:val="00BD7E1B"/>
    <w:rsid w:val="00BE2F71"/>
    <w:rsid w:val="00BF2568"/>
    <w:rsid w:val="00BF35BD"/>
    <w:rsid w:val="00C034C4"/>
    <w:rsid w:val="00C04AD4"/>
    <w:rsid w:val="00C13472"/>
    <w:rsid w:val="00C1389C"/>
    <w:rsid w:val="00C14AC6"/>
    <w:rsid w:val="00C20562"/>
    <w:rsid w:val="00C21644"/>
    <w:rsid w:val="00C22E5D"/>
    <w:rsid w:val="00C30794"/>
    <w:rsid w:val="00C31CFD"/>
    <w:rsid w:val="00C44917"/>
    <w:rsid w:val="00C52C3A"/>
    <w:rsid w:val="00C53AA8"/>
    <w:rsid w:val="00C61013"/>
    <w:rsid w:val="00C65E6B"/>
    <w:rsid w:val="00C83CA4"/>
    <w:rsid w:val="00C85025"/>
    <w:rsid w:val="00C94B39"/>
    <w:rsid w:val="00C97C03"/>
    <w:rsid w:val="00CA3CCA"/>
    <w:rsid w:val="00CA6DEF"/>
    <w:rsid w:val="00CB04A0"/>
    <w:rsid w:val="00CC15CA"/>
    <w:rsid w:val="00CE2121"/>
    <w:rsid w:val="00CE6317"/>
    <w:rsid w:val="00CE769D"/>
    <w:rsid w:val="00CF4796"/>
    <w:rsid w:val="00D042D1"/>
    <w:rsid w:val="00D1254C"/>
    <w:rsid w:val="00D12DF2"/>
    <w:rsid w:val="00D17B98"/>
    <w:rsid w:val="00D25FC9"/>
    <w:rsid w:val="00D27B93"/>
    <w:rsid w:val="00D351AD"/>
    <w:rsid w:val="00D41AE0"/>
    <w:rsid w:val="00D5217C"/>
    <w:rsid w:val="00D574F5"/>
    <w:rsid w:val="00D74042"/>
    <w:rsid w:val="00D85613"/>
    <w:rsid w:val="00D85DDB"/>
    <w:rsid w:val="00DC0AE2"/>
    <w:rsid w:val="00DC11F2"/>
    <w:rsid w:val="00DC698F"/>
    <w:rsid w:val="00DC7BE7"/>
    <w:rsid w:val="00DD3B93"/>
    <w:rsid w:val="00DF3F77"/>
    <w:rsid w:val="00E1200A"/>
    <w:rsid w:val="00E12D7B"/>
    <w:rsid w:val="00E1464C"/>
    <w:rsid w:val="00E3348B"/>
    <w:rsid w:val="00E341FD"/>
    <w:rsid w:val="00E40786"/>
    <w:rsid w:val="00E429AD"/>
    <w:rsid w:val="00E50FF8"/>
    <w:rsid w:val="00E60E04"/>
    <w:rsid w:val="00E74773"/>
    <w:rsid w:val="00E95877"/>
    <w:rsid w:val="00E9796D"/>
    <w:rsid w:val="00EA6E1B"/>
    <w:rsid w:val="00EB17A0"/>
    <w:rsid w:val="00EB31F6"/>
    <w:rsid w:val="00EC5ECD"/>
    <w:rsid w:val="00ED1142"/>
    <w:rsid w:val="00EF2806"/>
    <w:rsid w:val="00EF4908"/>
    <w:rsid w:val="00EF5040"/>
    <w:rsid w:val="00EF5765"/>
    <w:rsid w:val="00EF7297"/>
    <w:rsid w:val="00EF798E"/>
    <w:rsid w:val="00F1733B"/>
    <w:rsid w:val="00F244B5"/>
    <w:rsid w:val="00F24AAF"/>
    <w:rsid w:val="00F259BE"/>
    <w:rsid w:val="00F33DCD"/>
    <w:rsid w:val="00F3525F"/>
    <w:rsid w:val="00F377B0"/>
    <w:rsid w:val="00F40804"/>
    <w:rsid w:val="00F425B0"/>
    <w:rsid w:val="00F47F2A"/>
    <w:rsid w:val="00F5171F"/>
    <w:rsid w:val="00F524FD"/>
    <w:rsid w:val="00F62328"/>
    <w:rsid w:val="00F74AE7"/>
    <w:rsid w:val="00F74FE8"/>
    <w:rsid w:val="00F754D1"/>
    <w:rsid w:val="00F82E2B"/>
    <w:rsid w:val="00F87FB1"/>
    <w:rsid w:val="00F93328"/>
    <w:rsid w:val="00F95DF6"/>
    <w:rsid w:val="00FA5188"/>
    <w:rsid w:val="00FB12B8"/>
    <w:rsid w:val="00FB559B"/>
    <w:rsid w:val="00FC07A6"/>
    <w:rsid w:val="00FC4FC8"/>
    <w:rsid w:val="00FD26D9"/>
    <w:rsid w:val="00FD2FF1"/>
    <w:rsid w:val="00FE3E55"/>
    <w:rsid w:val="00FE45D2"/>
    <w:rsid w:val="00FF2A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8F6225"/>
  <w15:chartTrackingRefBased/>
  <w15:docId w15:val="{71B87E51-8C64-492E-AB57-CFC4F8EA9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0D6E"/>
    <w:pPr>
      <w:spacing w:line="260" w:lineRule="atLeast"/>
      <w:jc w:val="both"/>
    </w:pPr>
    <w:rPr>
      <w:rFonts w:ascii="Palatino Linotype" w:hAnsi="Palatino Linotype"/>
      <w:color w:val="000000"/>
    </w:rPr>
  </w:style>
  <w:style w:type="paragraph" w:styleId="2">
    <w:name w:val="heading 2"/>
    <w:basedOn w:val="a"/>
    <w:next w:val="a"/>
    <w:link w:val="20"/>
    <w:uiPriority w:val="9"/>
    <w:unhideWhenUsed/>
    <w:qFormat/>
    <w:rsid w:val="00282749"/>
    <w:pPr>
      <w:keepNext/>
      <w:keepLines/>
      <w:widowControl w:val="0"/>
      <w:spacing w:before="260" w:after="260" w:line="416" w:lineRule="auto"/>
      <w:outlineLvl w:val="1"/>
    </w:pPr>
    <w:rPr>
      <w:rFonts w:asciiTheme="majorHAnsi" w:eastAsiaTheme="majorEastAsia" w:hAnsiTheme="majorHAnsi" w:cstheme="majorBidi"/>
      <w:b/>
      <w:bCs/>
      <w:color w:val="auto"/>
      <w:kern w:val="2"/>
      <w:sz w:val="32"/>
      <w:szCs w:val="32"/>
    </w:rPr>
  </w:style>
  <w:style w:type="paragraph" w:styleId="3">
    <w:name w:val="heading 3"/>
    <w:basedOn w:val="a"/>
    <w:next w:val="a"/>
    <w:link w:val="30"/>
    <w:uiPriority w:val="9"/>
    <w:unhideWhenUsed/>
    <w:qFormat/>
    <w:rsid w:val="00282749"/>
    <w:pPr>
      <w:keepNext/>
      <w:keepLines/>
      <w:widowControl w:val="0"/>
      <w:spacing w:before="260" w:after="260" w:line="416" w:lineRule="auto"/>
      <w:outlineLvl w:val="2"/>
    </w:pPr>
    <w:rPr>
      <w:rFonts w:asciiTheme="minorHAnsi" w:eastAsiaTheme="minorEastAsia" w:hAnsiTheme="minorHAnsi" w:cstheme="minorBidi"/>
      <w:b/>
      <w:bCs/>
      <w:color w:val="auto"/>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130D6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130D6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130D6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130D6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130D6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130D6E"/>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130D6E"/>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130D6E"/>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3A4C0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39"/>
    <w:rsid w:val="00130D6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130D6E"/>
    <w:pPr>
      <w:tabs>
        <w:tab w:val="center" w:pos="4153"/>
        <w:tab w:val="right" w:pos="8306"/>
      </w:tabs>
      <w:snapToGrid w:val="0"/>
      <w:spacing w:line="240" w:lineRule="atLeast"/>
    </w:pPr>
    <w:rPr>
      <w:szCs w:val="18"/>
    </w:rPr>
  </w:style>
  <w:style w:type="character" w:customStyle="1" w:styleId="a5">
    <w:name w:val="页脚 字符"/>
    <w:link w:val="a4"/>
    <w:uiPriority w:val="99"/>
    <w:rsid w:val="00130D6E"/>
    <w:rPr>
      <w:rFonts w:ascii="Palatino Linotype" w:hAnsi="Palatino Linotype"/>
      <w:noProof/>
      <w:color w:val="000000"/>
      <w:szCs w:val="18"/>
    </w:rPr>
  </w:style>
  <w:style w:type="paragraph" w:styleId="a6">
    <w:name w:val="header"/>
    <w:basedOn w:val="a"/>
    <w:link w:val="a7"/>
    <w:uiPriority w:val="99"/>
    <w:rsid w:val="00130D6E"/>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130D6E"/>
    <w:rPr>
      <w:rFonts w:ascii="Palatino Linotype" w:hAnsi="Palatino Linotype"/>
      <w:noProof/>
      <w:color w:val="000000"/>
      <w:szCs w:val="18"/>
    </w:rPr>
  </w:style>
  <w:style w:type="paragraph" w:customStyle="1" w:styleId="MDPIheaderjournallogo">
    <w:name w:val="MDPI_header_journal_logo"/>
    <w:qFormat/>
    <w:rsid w:val="00130D6E"/>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30D6E"/>
    <w:pPr>
      <w:ind w:firstLine="0"/>
    </w:pPr>
  </w:style>
  <w:style w:type="paragraph" w:customStyle="1" w:styleId="MDPI31text">
    <w:name w:val="MDPI_3.1_text"/>
    <w:link w:val="MDPI31text0"/>
    <w:qFormat/>
    <w:rsid w:val="00F754D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130D6E"/>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130D6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130D6E"/>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005452"/>
    <w:pPr>
      <w:numPr>
        <w:numId w:val="21"/>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00545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130D6E"/>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130D6E"/>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130D6E"/>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7A2A6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130D6E"/>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130D6E"/>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130D6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130D6E"/>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130D6E"/>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130D6E"/>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3753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130D6E"/>
    <w:rPr>
      <w:rFonts w:cs="Tahoma"/>
      <w:szCs w:val="18"/>
    </w:rPr>
  </w:style>
  <w:style w:type="character" w:customStyle="1" w:styleId="a9">
    <w:name w:val="批注框文本 字符"/>
    <w:link w:val="a8"/>
    <w:uiPriority w:val="99"/>
    <w:rsid w:val="00130D6E"/>
    <w:rPr>
      <w:rFonts w:ascii="Palatino Linotype" w:hAnsi="Palatino Linotype" w:cs="Tahoma"/>
      <w:noProof/>
      <w:color w:val="000000"/>
      <w:szCs w:val="18"/>
    </w:rPr>
  </w:style>
  <w:style w:type="character" w:styleId="aa">
    <w:name w:val="line number"/>
    <w:uiPriority w:val="99"/>
    <w:rsid w:val="00683584"/>
    <w:rPr>
      <w:rFonts w:ascii="Palatino Linotype" w:hAnsi="Palatino Linotype"/>
      <w:sz w:val="16"/>
    </w:rPr>
  </w:style>
  <w:style w:type="table" w:customStyle="1" w:styleId="MDPI41threelinetable">
    <w:name w:val="MDPI_4.1_three_line_table"/>
    <w:basedOn w:val="a1"/>
    <w:uiPriority w:val="99"/>
    <w:rsid w:val="00130D6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130D6E"/>
    <w:rPr>
      <w:color w:val="0000FF"/>
      <w:u w:val="single"/>
    </w:rPr>
  </w:style>
  <w:style w:type="character" w:customStyle="1" w:styleId="1">
    <w:name w:val="未处理的提及1"/>
    <w:uiPriority w:val="99"/>
    <w:semiHidden/>
    <w:unhideWhenUsed/>
    <w:rsid w:val="00F47F2A"/>
    <w:rPr>
      <w:color w:val="605E5C"/>
      <w:shd w:val="clear" w:color="auto" w:fill="E1DFDD"/>
    </w:rPr>
  </w:style>
  <w:style w:type="table" w:styleId="4">
    <w:name w:val="Plain Table 4"/>
    <w:basedOn w:val="a1"/>
    <w:uiPriority w:val="44"/>
    <w:rsid w:val="00DD3B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130D6E"/>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130D6E"/>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130D6E"/>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130D6E"/>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130D6E"/>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130D6E"/>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B6357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130D6E"/>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130D6E"/>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130D6E"/>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130D6E"/>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130D6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130D6E"/>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130D6E"/>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130D6E"/>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130D6E"/>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130D6E"/>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130D6E"/>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130D6E"/>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130D6E"/>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130D6E"/>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130D6E"/>
  </w:style>
  <w:style w:type="paragraph" w:styleId="ac">
    <w:name w:val="Bibliography"/>
    <w:basedOn w:val="a"/>
    <w:next w:val="a"/>
    <w:uiPriority w:val="37"/>
    <w:semiHidden/>
    <w:unhideWhenUsed/>
    <w:rsid w:val="00130D6E"/>
  </w:style>
  <w:style w:type="paragraph" w:styleId="ad">
    <w:name w:val="Body Text"/>
    <w:link w:val="ae"/>
    <w:rsid w:val="00130D6E"/>
    <w:pPr>
      <w:spacing w:after="120" w:line="340" w:lineRule="atLeast"/>
      <w:jc w:val="both"/>
    </w:pPr>
    <w:rPr>
      <w:rFonts w:ascii="Palatino Linotype" w:hAnsi="Palatino Linotype"/>
      <w:color w:val="000000"/>
      <w:sz w:val="24"/>
      <w:lang w:eastAsia="de-DE"/>
    </w:rPr>
  </w:style>
  <w:style w:type="character" w:customStyle="1" w:styleId="ae">
    <w:name w:val="正文文本 字符"/>
    <w:link w:val="ad"/>
    <w:rsid w:val="00130D6E"/>
    <w:rPr>
      <w:rFonts w:ascii="Palatino Linotype" w:hAnsi="Palatino Linotype"/>
      <w:color w:val="000000"/>
      <w:sz w:val="24"/>
      <w:lang w:eastAsia="de-DE"/>
    </w:rPr>
  </w:style>
  <w:style w:type="character" w:styleId="af">
    <w:name w:val="annotation reference"/>
    <w:uiPriority w:val="99"/>
    <w:rsid w:val="00130D6E"/>
    <w:rPr>
      <w:sz w:val="21"/>
      <w:szCs w:val="21"/>
    </w:rPr>
  </w:style>
  <w:style w:type="paragraph" w:styleId="af0">
    <w:name w:val="annotation text"/>
    <w:basedOn w:val="a"/>
    <w:link w:val="af1"/>
    <w:uiPriority w:val="99"/>
    <w:rsid w:val="00130D6E"/>
  </w:style>
  <w:style w:type="character" w:customStyle="1" w:styleId="af1">
    <w:name w:val="批注文字 字符"/>
    <w:link w:val="af0"/>
    <w:uiPriority w:val="99"/>
    <w:rsid w:val="00130D6E"/>
    <w:rPr>
      <w:rFonts w:ascii="Palatino Linotype" w:hAnsi="Palatino Linotype"/>
      <w:noProof/>
      <w:color w:val="000000"/>
    </w:rPr>
  </w:style>
  <w:style w:type="paragraph" w:styleId="af2">
    <w:name w:val="annotation subject"/>
    <w:basedOn w:val="af0"/>
    <w:next w:val="af0"/>
    <w:link w:val="af3"/>
    <w:rsid w:val="00130D6E"/>
    <w:rPr>
      <w:b/>
      <w:bCs/>
    </w:rPr>
  </w:style>
  <w:style w:type="character" w:customStyle="1" w:styleId="af3">
    <w:name w:val="批注主题 字符"/>
    <w:link w:val="af2"/>
    <w:rsid w:val="00130D6E"/>
    <w:rPr>
      <w:rFonts w:ascii="Palatino Linotype" w:hAnsi="Palatino Linotype"/>
      <w:b/>
      <w:bCs/>
      <w:noProof/>
      <w:color w:val="000000"/>
    </w:rPr>
  </w:style>
  <w:style w:type="character" w:styleId="af4">
    <w:name w:val="endnote reference"/>
    <w:rsid w:val="00130D6E"/>
    <w:rPr>
      <w:vertAlign w:val="superscript"/>
    </w:rPr>
  </w:style>
  <w:style w:type="paragraph" w:styleId="af5">
    <w:name w:val="endnote text"/>
    <w:basedOn w:val="a"/>
    <w:link w:val="af6"/>
    <w:semiHidden/>
    <w:unhideWhenUsed/>
    <w:rsid w:val="00130D6E"/>
    <w:pPr>
      <w:spacing w:line="240" w:lineRule="auto"/>
    </w:pPr>
  </w:style>
  <w:style w:type="character" w:customStyle="1" w:styleId="af6">
    <w:name w:val="尾注文本 字符"/>
    <w:link w:val="af5"/>
    <w:semiHidden/>
    <w:rsid w:val="00130D6E"/>
    <w:rPr>
      <w:rFonts w:ascii="Palatino Linotype" w:hAnsi="Palatino Linotype"/>
      <w:noProof/>
      <w:color w:val="000000"/>
    </w:rPr>
  </w:style>
  <w:style w:type="character" w:styleId="af7">
    <w:name w:val="FollowedHyperlink"/>
    <w:rsid w:val="00130D6E"/>
    <w:rPr>
      <w:color w:val="954F72"/>
      <w:u w:val="single"/>
    </w:rPr>
  </w:style>
  <w:style w:type="paragraph" w:styleId="af8">
    <w:name w:val="footnote text"/>
    <w:basedOn w:val="a"/>
    <w:link w:val="af9"/>
    <w:semiHidden/>
    <w:unhideWhenUsed/>
    <w:rsid w:val="00130D6E"/>
    <w:pPr>
      <w:spacing w:line="240" w:lineRule="auto"/>
    </w:pPr>
  </w:style>
  <w:style w:type="character" w:customStyle="1" w:styleId="af9">
    <w:name w:val="脚注文本 字符"/>
    <w:link w:val="af8"/>
    <w:semiHidden/>
    <w:rsid w:val="00130D6E"/>
    <w:rPr>
      <w:rFonts w:ascii="Palatino Linotype" w:hAnsi="Palatino Linotype"/>
      <w:noProof/>
      <w:color w:val="000000"/>
    </w:rPr>
  </w:style>
  <w:style w:type="paragraph" w:styleId="afa">
    <w:name w:val="Normal (Web)"/>
    <w:basedOn w:val="a"/>
    <w:uiPriority w:val="99"/>
    <w:rsid w:val="00130D6E"/>
    <w:rPr>
      <w:szCs w:val="24"/>
    </w:rPr>
  </w:style>
  <w:style w:type="paragraph" w:customStyle="1" w:styleId="MsoFootnoteText0">
    <w:name w:val="MsoFootnoteText"/>
    <w:basedOn w:val="afa"/>
    <w:qFormat/>
    <w:rsid w:val="00130D6E"/>
    <w:rPr>
      <w:rFonts w:ascii="Times New Roman" w:hAnsi="Times New Roman"/>
    </w:rPr>
  </w:style>
  <w:style w:type="character" w:styleId="afb">
    <w:name w:val="page number"/>
    <w:rsid w:val="00130D6E"/>
  </w:style>
  <w:style w:type="character" w:styleId="afc">
    <w:name w:val="Placeholder Text"/>
    <w:uiPriority w:val="99"/>
    <w:semiHidden/>
    <w:rsid w:val="00130D6E"/>
    <w:rPr>
      <w:color w:val="808080"/>
    </w:rPr>
  </w:style>
  <w:style w:type="paragraph" w:customStyle="1" w:styleId="MDPI71FootNotes">
    <w:name w:val="MDPI_7.1_FootNotes"/>
    <w:qFormat/>
    <w:rsid w:val="0083650A"/>
    <w:pPr>
      <w:numPr>
        <w:numId w:val="20"/>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a"/>
    <w:link w:val="EndNoteBibliographyTitle0"/>
    <w:rsid w:val="00D12DF2"/>
    <w:pPr>
      <w:jc w:val="center"/>
    </w:pPr>
    <w:rPr>
      <w:sz w:val="18"/>
    </w:rPr>
  </w:style>
  <w:style w:type="character" w:customStyle="1" w:styleId="MDPI31text0">
    <w:name w:val="MDPI_3.1_text 字符"/>
    <w:basedOn w:val="a0"/>
    <w:link w:val="MDPI31text"/>
    <w:rsid w:val="00D12DF2"/>
    <w:rPr>
      <w:rFonts w:ascii="Palatino Linotype" w:eastAsia="Times New Roman" w:hAnsi="Palatino Linotype"/>
      <w:snapToGrid w:val="0"/>
      <w:color w:val="000000"/>
      <w:szCs w:val="22"/>
      <w:lang w:eastAsia="de-DE" w:bidi="en-US"/>
    </w:rPr>
  </w:style>
  <w:style w:type="character" w:customStyle="1" w:styleId="EndNoteBibliographyTitle0">
    <w:name w:val="EndNote Bibliography Title 字符"/>
    <w:basedOn w:val="MDPI31text0"/>
    <w:link w:val="EndNoteBibliographyTitle"/>
    <w:rsid w:val="00D12DF2"/>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a"/>
    <w:link w:val="EndNoteBibliography0"/>
    <w:qFormat/>
    <w:rsid w:val="00EF798E"/>
    <w:pPr>
      <w:spacing w:line="240" w:lineRule="atLeast"/>
    </w:pPr>
    <w:rPr>
      <w:rFonts w:eastAsia="Palatino Linotype"/>
      <w:sz w:val="18"/>
    </w:rPr>
  </w:style>
  <w:style w:type="character" w:customStyle="1" w:styleId="EndNoteBibliography0">
    <w:name w:val="EndNote Bibliography 字符"/>
    <w:basedOn w:val="MDPI31text0"/>
    <w:link w:val="EndNoteBibliography"/>
    <w:rsid w:val="00EF798E"/>
    <w:rPr>
      <w:rFonts w:ascii="Palatino Linotype" w:eastAsia="Palatino Linotype" w:hAnsi="Palatino Linotype"/>
      <w:noProof/>
      <w:snapToGrid/>
      <w:color w:val="000000"/>
      <w:sz w:val="18"/>
      <w:szCs w:val="22"/>
      <w:lang w:eastAsia="de-DE" w:bidi="en-US"/>
    </w:rPr>
  </w:style>
  <w:style w:type="character" w:customStyle="1" w:styleId="20">
    <w:name w:val="标题 2 字符"/>
    <w:basedOn w:val="a0"/>
    <w:link w:val="2"/>
    <w:uiPriority w:val="9"/>
    <w:rsid w:val="0028274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282749"/>
    <w:rPr>
      <w:rFonts w:asciiTheme="minorHAnsi" w:eastAsiaTheme="minorEastAsia" w:hAnsiTheme="minorHAnsi" w:cstheme="minorBidi"/>
      <w:b/>
      <w:bCs/>
      <w:kern w:val="2"/>
      <w:sz w:val="32"/>
      <w:szCs w:val="32"/>
    </w:rPr>
  </w:style>
  <w:style w:type="character" w:styleId="afd">
    <w:name w:val="Strong"/>
    <w:basedOn w:val="a0"/>
    <w:uiPriority w:val="22"/>
    <w:qFormat/>
    <w:rsid w:val="00DC0AE2"/>
    <w:rPr>
      <w:b/>
      <w:bCs/>
    </w:rPr>
  </w:style>
  <w:style w:type="paragraph" w:styleId="HTML">
    <w:name w:val="HTML Preformatted"/>
    <w:basedOn w:val="a"/>
    <w:link w:val="HTML0"/>
    <w:uiPriority w:val="99"/>
    <w:unhideWhenUsed/>
    <w:rsid w:val="00B96F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sz w:val="24"/>
      <w:szCs w:val="24"/>
    </w:rPr>
  </w:style>
  <w:style w:type="character" w:customStyle="1" w:styleId="HTML0">
    <w:name w:val="HTML 预设格式 字符"/>
    <w:basedOn w:val="a0"/>
    <w:link w:val="HTML"/>
    <w:uiPriority w:val="99"/>
    <w:rsid w:val="00B96F3C"/>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package" Target="embeddings/Microsoft_Visio_Drawing.vsdx"/><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package" Target="embeddings/Microsoft_Visio_Drawing1.vsdx"/><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img.mdpi.org/data/contributor-role-instruction.pdf" TargetMode="External"/><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oShuang\Documents\electronic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81BA7-966C-45EB-9805-F77D0AB7F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electronics-template</Template>
  <TotalTime>5631</TotalTime>
  <Pages>26</Pages>
  <Words>18746</Words>
  <Characters>106855</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xs</dc:creator>
  <cp:keywords/>
  <dc:description/>
  <cp:lastModifiedBy>Wenfeng Feng</cp:lastModifiedBy>
  <cp:revision>5</cp:revision>
  <dcterms:created xsi:type="dcterms:W3CDTF">2023-05-29T08:44:00Z</dcterms:created>
  <dcterms:modified xsi:type="dcterms:W3CDTF">2023-06-05T04:46:00Z</dcterms:modified>
</cp:coreProperties>
</file>